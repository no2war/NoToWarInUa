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D24006" w14:textId="77777777" w:rsidR="00844848" w:rsidRPr="00844848" w:rsidRDefault="006D0893" w:rsidP="00174484">
      <w:pPr>
        <w:spacing w:line="360" w:lineRule="auto"/>
        <w:jc w:val="center"/>
        <w:rPr>
          <w:b/>
          <w:color w:val="000000"/>
          <w:sz w:val="26"/>
          <w:szCs w:val="26"/>
        </w:rPr>
      </w:pPr>
      <w:r w:rsidRPr="00844848">
        <w:rPr>
          <w:b/>
          <w:color w:val="000000"/>
          <w:sz w:val="26"/>
          <w:szCs w:val="26"/>
        </w:rPr>
        <w:t>И</w:t>
      </w:r>
      <w:r w:rsidR="00196086" w:rsidRPr="00844848">
        <w:rPr>
          <w:b/>
          <w:color w:val="000000"/>
          <w:sz w:val="26"/>
          <w:szCs w:val="26"/>
        </w:rPr>
        <w:t xml:space="preserve">НСТРУКЦИЯ </w:t>
      </w:r>
    </w:p>
    <w:p w14:paraId="17BF94B8" w14:textId="14EDFB96" w:rsidR="005E23F5" w:rsidRDefault="002A2725" w:rsidP="00AE0BEF">
      <w:pPr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по</w:t>
      </w:r>
      <w:r w:rsidR="00844848" w:rsidRPr="00844848">
        <w:rPr>
          <w:b/>
          <w:color w:val="000000"/>
          <w:sz w:val="26"/>
          <w:szCs w:val="26"/>
        </w:rPr>
        <w:t xml:space="preserve"> </w:t>
      </w:r>
      <w:r w:rsidR="00844848" w:rsidRPr="00EF34F0">
        <w:rPr>
          <w:b/>
          <w:color w:val="000000"/>
          <w:sz w:val="26"/>
          <w:szCs w:val="26"/>
        </w:rPr>
        <w:t>согласовани</w:t>
      </w:r>
      <w:r w:rsidR="00844848">
        <w:rPr>
          <w:b/>
          <w:color w:val="000000"/>
          <w:sz w:val="26"/>
          <w:szCs w:val="26"/>
        </w:rPr>
        <w:t>ю</w:t>
      </w:r>
      <w:r w:rsidR="005E23F5">
        <w:rPr>
          <w:b/>
          <w:color w:val="000000"/>
          <w:sz w:val="26"/>
          <w:szCs w:val="26"/>
        </w:rPr>
        <w:t xml:space="preserve"> </w:t>
      </w:r>
      <w:r w:rsidR="00BC0107">
        <w:rPr>
          <w:b/>
          <w:color w:val="000000"/>
          <w:sz w:val="26"/>
          <w:szCs w:val="26"/>
        </w:rPr>
        <w:t xml:space="preserve">извещений об изменении </w:t>
      </w:r>
      <w:r w:rsidR="005E23F5">
        <w:rPr>
          <w:b/>
          <w:color w:val="000000"/>
          <w:sz w:val="26"/>
          <w:szCs w:val="26"/>
        </w:rPr>
        <w:t>нормативных документов в СЭД</w:t>
      </w:r>
      <w:r w:rsidR="005E23F5" w:rsidRPr="005E23F5">
        <w:rPr>
          <w:b/>
          <w:color w:val="000000"/>
          <w:sz w:val="26"/>
          <w:szCs w:val="26"/>
        </w:rPr>
        <w:t xml:space="preserve"> </w:t>
      </w:r>
      <w:r w:rsidR="005E23F5" w:rsidRPr="00EF34F0">
        <w:rPr>
          <w:b/>
          <w:color w:val="000000"/>
          <w:sz w:val="26"/>
          <w:szCs w:val="26"/>
        </w:rPr>
        <w:t>TESSA</w:t>
      </w:r>
    </w:p>
    <w:p w14:paraId="486266F0" w14:textId="38250CFE" w:rsidR="00B9105C" w:rsidRPr="002F669D" w:rsidRDefault="002F669D" w:rsidP="00AE0BEF">
      <w:pPr>
        <w:jc w:val="center"/>
      </w:pPr>
      <w:r>
        <w:rPr>
          <w:color w:val="000000"/>
        </w:rPr>
        <w:t>(</w:t>
      </w:r>
      <w:r w:rsidR="005E23F5" w:rsidRPr="002F669D">
        <w:rPr>
          <w:color w:val="000000"/>
        </w:rPr>
        <w:t xml:space="preserve">на примере </w:t>
      </w:r>
      <w:proofErr w:type="gramStart"/>
      <w:r w:rsidR="005E23F5" w:rsidRPr="002F669D">
        <w:rPr>
          <w:color w:val="000000"/>
        </w:rPr>
        <w:t xml:space="preserve">согласования </w:t>
      </w:r>
      <w:r w:rsidR="00BC0107">
        <w:rPr>
          <w:color w:val="000000"/>
        </w:rPr>
        <w:t xml:space="preserve">извещения стандарта </w:t>
      </w:r>
      <w:r w:rsidR="00844848" w:rsidRPr="002F669D">
        <w:rPr>
          <w:color w:val="000000"/>
        </w:rPr>
        <w:t>интегрированной структуры Концерна</w:t>
      </w:r>
      <w:proofErr w:type="gramEnd"/>
      <w:r>
        <w:rPr>
          <w:color w:val="000000"/>
        </w:rPr>
        <w:t>)</w:t>
      </w:r>
      <w:r w:rsidR="00844848" w:rsidRPr="002F669D">
        <w:rPr>
          <w:color w:val="000000"/>
        </w:rPr>
        <w:br/>
      </w:r>
    </w:p>
    <w:p w14:paraId="063EA696" w14:textId="31B0850C" w:rsidR="000019E1" w:rsidRDefault="002E65C4" w:rsidP="0091012E">
      <w:pPr>
        <w:numPr>
          <w:ilvl w:val="0"/>
          <w:numId w:val="5"/>
        </w:numPr>
        <w:tabs>
          <w:tab w:val="left" w:pos="284"/>
          <w:tab w:val="left" w:pos="851"/>
          <w:tab w:val="left" w:pos="993"/>
        </w:tabs>
        <w:ind w:left="0" w:firstLine="709"/>
        <w:jc w:val="both"/>
      </w:pPr>
      <w:r w:rsidRPr="00535276">
        <w:rPr>
          <w:rFonts w:cs="Arial"/>
          <w:noProof/>
        </w:rPr>
        <w:t xml:space="preserve">Порядок разработки, согласования и утверждения </w:t>
      </w:r>
      <w:r w:rsidR="00443773">
        <w:t>стандартов интегрированной структуры (ИС) Концерна  и внутренних нормативных документов</w:t>
      </w:r>
      <w:r w:rsidR="00A039B2">
        <w:t xml:space="preserve"> (ВНД)</w:t>
      </w:r>
      <w:r w:rsidR="003D7B10">
        <w:t xml:space="preserve"> Концерна, в том числе изменений к ним </w:t>
      </w:r>
      <w:r w:rsidR="00E3227B">
        <w:t xml:space="preserve">приведен в </w:t>
      </w:r>
      <w:r w:rsidR="00443773">
        <w:t>стандарта</w:t>
      </w:r>
      <w:r w:rsidR="00E3227B">
        <w:t>х</w:t>
      </w:r>
      <w:r w:rsidR="00443773">
        <w:t xml:space="preserve"> </w:t>
      </w:r>
      <w:proofErr w:type="gramStart"/>
      <w:r w:rsidR="00443773" w:rsidRPr="00A06FFE">
        <w:t>СТ</w:t>
      </w:r>
      <w:proofErr w:type="gramEnd"/>
      <w:r w:rsidR="00443773" w:rsidRPr="00A06FFE">
        <w:t xml:space="preserve"> ИС КОНЦЕРН ВКО 00–00</w:t>
      </w:r>
      <w:r w:rsidR="00BF40AB" w:rsidRPr="00A06FFE">
        <w:t>3</w:t>
      </w:r>
      <w:r w:rsidR="00443773" w:rsidRPr="00A06FFE">
        <w:t>–2018</w:t>
      </w:r>
      <w:r w:rsidR="00BF40AB" w:rsidRPr="00BF40AB">
        <w:t xml:space="preserve"> и</w:t>
      </w:r>
      <w:r w:rsidR="00F20F74" w:rsidRPr="00BF40AB">
        <w:t xml:space="preserve"> </w:t>
      </w:r>
      <w:r w:rsidR="00F20F74" w:rsidRPr="00A06FFE">
        <w:t>СТО ИПВР 00-</w:t>
      </w:r>
      <w:r w:rsidRPr="00A06FFE">
        <w:t>0</w:t>
      </w:r>
      <w:r w:rsidR="00F20F74" w:rsidRPr="00A06FFE">
        <w:t>03-2019</w:t>
      </w:r>
      <w:r w:rsidR="00F20F74">
        <w:t xml:space="preserve"> соответственно.</w:t>
      </w:r>
    </w:p>
    <w:p w14:paraId="12CEC438" w14:textId="0CCF8726" w:rsidR="008E28F9" w:rsidRDefault="003F4F8E" w:rsidP="0091012E">
      <w:pPr>
        <w:numPr>
          <w:ilvl w:val="0"/>
          <w:numId w:val="5"/>
        </w:numPr>
        <w:tabs>
          <w:tab w:val="left" w:pos="284"/>
          <w:tab w:val="left" w:pos="851"/>
          <w:tab w:val="left" w:pos="993"/>
        </w:tabs>
        <w:ind w:left="0" w:firstLine="709"/>
        <w:jc w:val="both"/>
      </w:pPr>
      <w:r w:rsidRPr="0024410D">
        <w:rPr>
          <w:rFonts w:cs="Arial"/>
          <w:noProof/>
        </w:rPr>
        <w:t>С</w:t>
      </w:r>
      <w:r w:rsidR="000019E1" w:rsidRPr="0024410D">
        <w:rPr>
          <w:rFonts w:cs="Arial"/>
          <w:noProof/>
        </w:rPr>
        <w:t>огласование</w:t>
      </w:r>
      <w:r w:rsidR="00A039B2" w:rsidRPr="0024410D">
        <w:rPr>
          <w:rFonts w:cs="Arial"/>
          <w:noProof/>
        </w:rPr>
        <w:t xml:space="preserve"> </w:t>
      </w:r>
      <w:r w:rsidR="003D7B10" w:rsidRPr="0024410D">
        <w:rPr>
          <w:rFonts w:cs="Arial"/>
          <w:noProof/>
        </w:rPr>
        <w:t xml:space="preserve">извещений об изменении </w:t>
      </w:r>
      <w:r w:rsidR="00A039B2" w:rsidRPr="0024410D">
        <w:rPr>
          <w:rFonts w:cs="Arial"/>
          <w:noProof/>
        </w:rPr>
        <w:t xml:space="preserve">стандартов ИС Концерна и ВНД Концерна </w:t>
      </w:r>
      <w:r w:rsidR="00E3227B" w:rsidRPr="0024410D">
        <w:rPr>
          <w:rFonts w:cs="Arial"/>
          <w:noProof/>
        </w:rPr>
        <w:t xml:space="preserve">в </w:t>
      </w:r>
      <w:r w:rsidR="002F669D" w:rsidRPr="0024410D">
        <w:rPr>
          <w:rFonts w:cs="Arial"/>
          <w:noProof/>
        </w:rPr>
        <w:t>системе электронного документооборота (</w:t>
      </w:r>
      <w:r w:rsidR="00E3227B" w:rsidRPr="0024410D">
        <w:rPr>
          <w:rFonts w:cs="Arial"/>
          <w:noProof/>
        </w:rPr>
        <w:t>СЭД</w:t>
      </w:r>
      <w:r w:rsidR="002F669D" w:rsidRPr="0024410D">
        <w:rPr>
          <w:rFonts w:cs="Arial"/>
          <w:noProof/>
        </w:rPr>
        <w:t>)</w:t>
      </w:r>
      <w:r w:rsidR="00E3227B" w:rsidRPr="0024410D">
        <w:rPr>
          <w:rFonts w:cs="Arial"/>
          <w:noProof/>
        </w:rPr>
        <w:t xml:space="preserve"> Tessa осуществляется </w:t>
      </w:r>
      <w:r w:rsidR="0024410D" w:rsidRPr="0024410D">
        <w:rPr>
          <w:rFonts w:cs="Arial"/>
          <w:noProof/>
        </w:rPr>
        <w:t xml:space="preserve">аналогично описанным процессам согласования стандартов ИС Концерна и ВНД Концерна и </w:t>
      </w:r>
      <w:r w:rsidR="00174484">
        <w:rPr>
          <w:rFonts w:cs="Arial"/>
          <w:noProof/>
        </w:rPr>
        <w:t xml:space="preserve">в соответствии с </w:t>
      </w:r>
      <w:r w:rsidR="0024410D" w:rsidRPr="0024410D">
        <w:rPr>
          <w:rFonts w:cs="Arial"/>
          <w:noProof/>
        </w:rPr>
        <w:t xml:space="preserve">данной инструкцией, в которой </w:t>
      </w:r>
      <w:r w:rsidR="0024410D">
        <w:rPr>
          <w:rFonts w:cs="Arial"/>
          <w:noProof/>
        </w:rPr>
        <w:t xml:space="preserve">представлено описание </w:t>
      </w:r>
      <w:r w:rsidR="008E28F9">
        <w:t>действи</w:t>
      </w:r>
      <w:r w:rsidR="0024410D">
        <w:t>й</w:t>
      </w:r>
      <w:r w:rsidR="008E28F9">
        <w:t xml:space="preserve"> </w:t>
      </w:r>
      <w:r w:rsidR="0038758C">
        <w:t>(выполняемы</w:t>
      </w:r>
      <w:r w:rsidR="0024410D">
        <w:t xml:space="preserve">х </w:t>
      </w:r>
      <w:r w:rsidR="0038758C">
        <w:t xml:space="preserve">команд) </w:t>
      </w:r>
      <w:r w:rsidR="008E28F9">
        <w:t xml:space="preserve">в СЭД </w:t>
      </w:r>
      <w:r w:rsidR="0018497A">
        <w:t>пользователей –</w:t>
      </w:r>
      <w:r w:rsidR="008E28F9">
        <w:t xml:space="preserve"> участ</w:t>
      </w:r>
      <w:r w:rsidR="0018497A">
        <w:t>ников процесса</w:t>
      </w:r>
      <w:r w:rsidR="001E5446">
        <w:t xml:space="preserve"> согласования.</w:t>
      </w:r>
    </w:p>
    <w:p w14:paraId="55AC6CA7" w14:textId="6D36604D" w:rsidR="00010935" w:rsidRDefault="00010935" w:rsidP="00C603B9">
      <w:pPr>
        <w:jc w:val="center"/>
        <w:rPr>
          <w:b/>
          <w:sz w:val="10"/>
          <w:szCs w:val="10"/>
        </w:rPr>
      </w:pPr>
    </w:p>
    <w:p w14:paraId="0FBAEB0D" w14:textId="77777777" w:rsidR="00F64249" w:rsidRDefault="00F64249" w:rsidP="00C603B9">
      <w:pPr>
        <w:jc w:val="center"/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629"/>
        <w:gridCol w:w="4114"/>
      </w:tblGrid>
      <w:tr w:rsidR="002F1067" w:rsidRPr="00AB1E5B" w14:paraId="1FCAD97B" w14:textId="77777777" w:rsidTr="00AE0BEF">
        <w:trPr>
          <w:trHeight w:val="45"/>
        </w:trPr>
        <w:tc>
          <w:tcPr>
            <w:tcW w:w="6629" w:type="dxa"/>
            <w:tcBorders>
              <w:bottom w:val="nil"/>
            </w:tcBorders>
          </w:tcPr>
          <w:p w14:paraId="10D812D7" w14:textId="5A1961B5" w:rsidR="00F64249" w:rsidRDefault="006D49A2" w:rsidP="00C15789">
            <w:pPr>
              <w:tabs>
                <w:tab w:val="left" w:pos="252"/>
              </w:tabs>
              <w:jc w:val="center"/>
            </w:pPr>
            <w:r>
              <w:rPr>
                <w:b/>
                <w:noProof/>
                <w:sz w:val="10"/>
                <w:szCs w:val="10"/>
              </w:rPr>
              <w:drawing>
                <wp:inline distT="0" distB="0" distL="0" distR="0" wp14:anchorId="1AC640C9" wp14:editId="209072FA">
                  <wp:extent cx="3858451" cy="2045508"/>
                  <wp:effectExtent l="0" t="0" r="889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8740" cy="2045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EB1897" w14:textId="77777777" w:rsidR="009F3708" w:rsidRPr="00E46989" w:rsidRDefault="009F3708" w:rsidP="00C15789">
            <w:pPr>
              <w:tabs>
                <w:tab w:val="left" w:pos="252"/>
              </w:tabs>
              <w:jc w:val="center"/>
              <w:rPr>
                <w:sz w:val="10"/>
                <w:szCs w:val="10"/>
              </w:rPr>
            </w:pPr>
          </w:p>
          <w:p w14:paraId="563B18C6" w14:textId="77777777" w:rsidR="00C354DB" w:rsidRDefault="006D49A2" w:rsidP="00C15789">
            <w:pPr>
              <w:tabs>
                <w:tab w:val="left" w:pos="252"/>
              </w:tabs>
              <w:jc w:val="center"/>
            </w:pPr>
            <w:r>
              <w:object w:dxaOrig="14265" w:dyaOrig="5700" w14:anchorId="429BD33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0.5pt;height:118.35pt" o:ole="">
                  <v:imagedata r:id="rId15" o:title=""/>
                </v:shape>
                <o:OLEObject Type="Embed" ProgID="PBrush" ShapeID="_x0000_i1025" DrawAspect="Content" ObjectID="_1642864921" r:id="rId16"/>
              </w:object>
            </w:r>
          </w:p>
          <w:p w14:paraId="34324A35" w14:textId="77777777" w:rsidR="0091012E" w:rsidRDefault="0091012E" w:rsidP="00C15789">
            <w:pPr>
              <w:tabs>
                <w:tab w:val="left" w:pos="252"/>
              </w:tabs>
              <w:jc w:val="center"/>
            </w:pPr>
          </w:p>
          <w:p w14:paraId="52D12D97" w14:textId="1FC4A2C1" w:rsidR="0091012E" w:rsidRPr="00AB1E5B" w:rsidRDefault="00AE0BEF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object w:dxaOrig="17685" w:dyaOrig="9795" w14:anchorId="0855AAC6">
                <v:shape id="_x0000_i1026" type="#_x0000_t75" style="width:314.9pt;height:186.55pt" o:ole="">
                  <v:imagedata r:id="rId17" o:title=""/>
                </v:shape>
                <o:OLEObject Type="Embed" ProgID="PBrush" ShapeID="_x0000_i1026" DrawAspect="Content" ObjectID="_1642864922" r:id="rId18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3DCEDB6A" w14:textId="6DF43B8F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</w:t>
            </w:r>
            <w:r w:rsidR="003815BA">
              <w:rPr>
                <w:b/>
                <w:sz w:val="20"/>
                <w:szCs w:val="20"/>
              </w:rPr>
              <w:t xml:space="preserve">регистрационной </w:t>
            </w:r>
            <w:r w:rsidRPr="005152BF">
              <w:rPr>
                <w:b/>
                <w:sz w:val="20"/>
                <w:szCs w:val="20"/>
              </w:rPr>
              <w:t>карточки</w:t>
            </w:r>
            <w:r w:rsidR="003815BA">
              <w:rPr>
                <w:b/>
                <w:sz w:val="20"/>
                <w:szCs w:val="20"/>
              </w:rPr>
              <w:t xml:space="preserve"> (РК) </w:t>
            </w:r>
            <w:r w:rsidR="001C771D">
              <w:rPr>
                <w:b/>
                <w:sz w:val="20"/>
                <w:szCs w:val="20"/>
              </w:rPr>
              <w:t xml:space="preserve">извещения об изменении </w:t>
            </w:r>
            <w:r w:rsidR="00E6633E">
              <w:rPr>
                <w:b/>
                <w:sz w:val="20"/>
                <w:szCs w:val="20"/>
              </w:rPr>
              <w:t>нормативного документа.</w:t>
            </w:r>
          </w:p>
          <w:p w14:paraId="4C576FA9" w14:textId="77777777" w:rsidR="00F64249" w:rsidRDefault="00F6424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</w:p>
          <w:p w14:paraId="43C43804" w14:textId="66BA1764" w:rsidR="008F68BB" w:rsidRPr="007C2462" w:rsidRDefault="002E4344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 (исполнитель в СЭД)</w:t>
            </w:r>
            <w:r w:rsidR="008F68BB" w:rsidRPr="007C2462">
              <w:rPr>
                <w:i/>
                <w:sz w:val="20"/>
                <w:szCs w:val="20"/>
              </w:rPr>
              <w:t>:</w:t>
            </w:r>
          </w:p>
          <w:p w14:paraId="54CF855E" w14:textId="7885F948" w:rsidR="007567FA" w:rsidRDefault="00E6633E" w:rsidP="002F75A5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2F75A5">
              <w:rPr>
                <w:sz w:val="20"/>
                <w:szCs w:val="20"/>
              </w:rPr>
              <w:t>Для создания РК «Извещение об</w:t>
            </w:r>
            <w:r w:rsidR="002F75A5" w:rsidRPr="002F75A5">
              <w:rPr>
                <w:sz w:val="20"/>
                <w:szCs w:val="20"/>
              </w:rPr>
              <w:t xml:space="preserve"> изменении» выполнить действия: в</w:t>
            </w:r>
            <w:r w:rsidR="007567FA" w:rsidRPr="002F75A5">
              <w:rPr>
                <w:sz w:val="20"/>
                <w:szCs w:val="20"/>
              </w:rPr>
              <w:t xml:space="preserve"> правом меню системы выбрать</w:t>
            </w:r>
            <w:proofErr w:type="gramStart"/>
            <w:r w:rsidR="007567FA" w:rsidRPr="002F75A5">
              <w:rPr>
                <w:sz w:val="20"/>
                <w:szCs w:val="20"/>
              </w:rPr>
              <w:t xml:space="preserve"> </w:t>
            </w:r>
            <w:r w:rsidRPr="002F75A5">
              <w:rPr>
                <w:sz w:val="20"/>
                <w:szCs w:val="20"/>
              </w:rPr>
              <w:t>С</w:t>
            </w:r>
            <w:proofErr w:type="gramEnd"/>
            <w:r w:rsidRPr="002F75A5">
              <w:rPr>
                <w:sz w:val="20"/>
                <w:szCs w:val="20"/>
              </w:rPr>
              <w:t xml:space="preserve">оздать карточку → Нормативные документы» → Извещение об изменении. </w:t>
            </w:r>
          </w:p>
          <w:p w14:paraId="7611525C" w14:textId="08041913" w:rsidR="00E6633E" w:rsidRPr="005C7E85" w:rsidRDefault="005C7E85" w:rsidP="005C7E85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уточнения вида извещения необходимо в </w:t>
            </w:r>
            <w:r w:rsidR="00E6633E" w:rsidRPr="005C7E85">
              <w:rPr>
                <w:sz w:val="20"/>
                <w:szCs w:val="20"/>
              </w:rPr>
              <w:t xml:space="preserve"> РК  Извещение об изменении в поле РК «Вид документа» выбрать </w:t>
            </w:r>
            <w:r w:rsidR="002F75A5" w:rsidRPr="005C7E85">
              <w:rPr>
                <w:sz w:val="20"/>
                <w:szCs w:val="20"/>
              </w:rPr>
              <w:t xml:space="preserve">одно из </w:t>
            </w:r>
            <w:r w:rsidR="00E6633E" w:rsidRPr="005C7E85">
              <w:rPr>
                <w:sz w:val="20"/>
                <w:szCs w:val="20"/>
              </w:rPr>
              <w:t xml:space="preserve"> значени</w:t>
            </w:r>
            <w:r w:rsidR="002F75A5" w:rsidRPr="005C7E85">
              <w:rPr>
                <w:sz w:val="20"/>
                <w:szCs w:val="20"/>
              </w:rPr>
              <w:t>й</w:t>
            </w:r>
            <w:r w:rsidR="00E6633E" w:rsidRPr="005C7E85">
              <w:rPr>
                <w:sz w:val="20"/>
                <w:szCs w:val="20"/>
              </w:rPr>
              <w:t xml:space="preserve"> списка:</w:t>
            </w:r>
          </w:p>
          <w:p w14:paraId="1191829E" w14:textId="46B935C5" w:rsidR="00E6633E" w:rsidRPr="00753422" w:rsidRDefault="00E6633E" w:rsidP="00E6633E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  <w:r w:rsidRPr="00753422">
              <w:rPr>
                <w:sz w:val="20"/>
                <w:szCs w:val="20"/>
              </w:rPr>
              <w:t>- Извещение об изменении ВНД</w:t>
            </w:r>
            <w:r w:rsidR="002F75A5">
              <w:rPr>
                <w:sz w:val="20"/>
                <w:szCs w:val="20"/>
              </w:rPr>
              <w:t>;</w:t>
            </w:r>
          </w:p>
          <w:p w14:paraId="164CB028" w14:textId="4A50A5A6" w:rsidR="00E6633E" w:rsidRPr="00753422" w:rsidRDefault="00E6633E" w:rsidP="00E6633E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  <w:r w:rsidRPr="00753422">
              <w:rPr>
                <w:sz w:val="20"/>
                <w:szCs w:val="20"/>
              </w:rPr>
              <w:t>- Извещение об изменении Стандарта ИС</w:t>
            </w:r>
            <w:r w:rsidR="002F75A5">
              <w:rPr>
                <w:sz w:val="20"/>
                <w:szCs w:val="20"/>
              </w:rPr>
              <w:t>;</w:t>
            </w:r>
          </w:p>
          <w:p w14:paraId="43B41F2F" w14:textId="77777777" w:rsidR="00753422" w:rsidRDefault="00E6633E" w:rsidP="00753422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  <w:r w:rsidRPr="00753422">
              <w:rPr>
                <w:sz w:val="20"/>
                <w:szCs w:val="20"/>
              </w:rPr>
              <w:t>- Извещение об изменении документированных процедур СМК.</w:t>
            </w:r>
          </w:p>
          <w:p w14:paraId="79B8BA1F" w14:textId="77777777" w:rsidR="00A176C2" w:rsidRDefault="00A176C2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467BD7E8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1816CC88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50B5EAE5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6E0135B8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3F76CE94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4BDFCB9F" w14:textId="77777777" w:rsidR="0091012E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  <w:p w14:paraId="3EC92ACD" w14:textId="77777777" w:rsidR="0091012E" w:rsidRPr="00FE5E8A" w:rsidRDefault="0091012E" w:rsidP="0091012E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FE5E8A">
              <w:rPr>
                <w:sz w:val="20"/>
                <w:szCs w:val="20"/>
              </w:rPr>
              <w:t xml:space="preserve">В окне РК </w:t>
            </w:r>
            <w:r>
              <w:rPr>
                <w:sz w:val="20"/>
                <w:szCs w:val="20"/>
              </w:rPr>
              <w:t xml:space="preserve">«Извещение об изменении» заполнить необходимые </w:t>
            </w:r>
            <w:r w:rsidRPr="00FE5E8A">
              <w:rPr>
                <w:sz w:val="20"/>
                <w:szCs w:val="20"/>
              </w:rPr>
              <w:t>поля</w:t>
            </w:r>
            <w:r>
              <w:rPr>
                <w:sz w:val="20"/>
                <w:szCs w:val="20"/>
              </w:rPr>
              <w:t>. Поля</w:t>
            </w:r>
            <w:r w:rsidRPr="00FE5E8A">
              <w:rPr>
                <w:sz w:val="20"/>
                <w:szCs w:val="20"/>
              </w:rPr>
              <w:t>, отмеченные «*»</w:t>
            </w:r>
            <w:r>
              <w:rPr>
                <w:sz w:val="20"/>
                <w:szCs w:val="20"/>
              </w:rPr>
              <w:t xml:space="preserve"> </w:t>
            </w:r>
            <w:r w:rsidRPr="00FE5E8A">
              <w:rPr>
                <w:sz w:val="20"/>
                <w:szCs w:val="20"/>
              </w:rPr>
              <w:t xml:space="preserve">являются обязательными для заполнения. </w:t>
            </w:r>
          </w:p>
          <w:p w14:paraId="1CD537F5" w14:textId="77777777" w:rsidR="0091012E" w:rsidRPr="00FE5E8A" w:rsidRDefault="0091012E" w:rsidP="0091012E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FE5E8A">
              <w:rPr>
                <w:sz w:val="20"/>
                <w:szCs w:val="20"/>
              </w:rPr>
              <w:t>Заполнить поля РК:</w:t>
            </w:r>
          </w:p>
          <w:p w14:paraId="3AD07777" w14:textId="77777777" w:rsidR="0091012E" w:rsidRPr="008B7B8C" w:rsidRDefault="0091012E" w:rsidP="0091012E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Pr="008B7B8C">
              <w:rPr>
                <w:sz w:val="20"/>
                <w:szCs w:val="20"/>
              </w:rPr>
              <w:t xml:space="preserve">«Вид документа» - значение из выпадающего списка </w:t>
            </w:r>
            <w:r>
              <w:rPr>
                <w:sz w:val="20"/>
                <w:szCs w:val="20"/>
              </w:rPr>
              <w:t>«И</w:t>
            </w:r>
            <w:r w:rsidRPr="008B7B8C">
              <w:rPr>
                <w:sz w:val="20"/>
                <w:szCs w:val="20"/>
              </w:rPr>
              <w:t>звещение об изменении Стандарта ИС</w:t>
            </w:r>
            <w:r>
              <w:rPr>
                <w:sz w:val="20"/>
                <w:szCs w:val="20"/>
              </w:rPr>
              <w:t>»</w:t>
            </w:r>
          </w:p>
          <w:p w14:paraId="6A83D251" w14:textId="77777777" w:rsidR="0091012E" w:rsidRDefault="0091012E" w:rsidP="0091012E">
            <w:pPr>
              <w:pStyle w:val="phNormal"/>
              <w:numPr>
                <w:ilvl w:val="0"/>
                <w:numId w:val="1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E66643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Наименование</w:t>
            </w:r>
            <w:r w:rsidRPr="00E66643">
              <w:rPr>
                <w:sz w:val="20"/>
                <w:szCs w:val="20"/>
              </w:rPr>
              <w:t>» –</w:t>
            </w:r>
            <w:r>
              <w:rPr>
                <w:sz w:val="20"/>
                <w:szCs w:val="20"/>
              </w:rPr>
              <w:t xml:space="preserve"> ввести название извещения</w:t>
            </w:r>
            <w:r w:rsidRPr="00E66643">
              <w:rPr>
                <w:sz w:val="20"/>
                <w:szCs w:val="20"/>
              </w:rPr>
              <w:t>;</w:t>
            </w:r>
          </w:p>
          <w:p w14:paraId="5E284F35" w14:textId="77777777" w:rsidR="0091012E" w:rsidRDefault="0091012E" w:rsidP="0091012E">
            <w:pPr>
              <w:pStyle w:val="phNormal"/>
              <w:numPr>
                <w:ilvl w:val="0"/>
                <w:numId w:val="1"/>
              </w:numPr>
              <w:tabs>
                <w:tab w:val="left" w:pos="431"/>
              </w:tabs>
              <w:spacing w:line="240" w:lineRule="auto"/>
              <w:ind w:left="6" w:firstLine="141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Группа (подгруппа) документа</w:t>
            </w:r>
            <w:r w:rsidRPr="00592CD5">
              <w:rPr>
                <w:sz w:val="20"/>
                <w:szCs w:val="20"/>
              </w:rPr>
              <w:t xml:space="preserve">» </w:t>
            </w:r>
            <w:r>
              <w:rPr>
                <w:sz w:val="20"/>
                <w:szCs w:val="20"/>
              </w:rPr>
              <w:t>–</w:t>
            </w:r>
            <w:r w:rsidRPr="00592CD5">
              <w:rPr>
                <w:spacing w:val="-6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значением из справочника Группы (подгруппы) стандартов ИС Концерна/ВНД Концерна. </w:t>
            </w:r>
          </w:p>
          <w:p w14:paraId="03AD6444" w14:textId="77777777" w:rsidR="00AE0BEF" w:rsidRDefault="00AE0BEF" w:rsidP="00AE0B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Pr="009A163D">
              <w:rPr>
                <w:color w:val="FF0000"/>
                <w:sz w:val="20"/>
                <w:szCs w:val="20"/>
              </w:rPr>
              <w:t xml:space="preserve">Примечание. </w:t>
            </w:r>
            <w:r>
              <w:rPr>
                <w:sz w:val="20"/>
                <w:szCs w:val="20"/>
              </w:rPr>
              <w:t>При выборе соответствующей группы/подгруппы поля «Инициатор» и «Ответственный за группу/подгруппу документа»</w:t>
            </w:r>
            <w:r>
              <w:rPr>
                <w:rStyle w:val="af0"/>
                <w:sz w:val="20"/>
                <w:szCs w:val="20"/>
              </w:rPr>
              <w:footnoteReference w:id="1"/>
            </w:r>
            <w:r>
              <w:rPr>
                <w:sz w:val="20"/>
                <w:szCs w:val="20"/>
              </w:rPr>
              <w:t xml:space="preserve"> заполняются </w:t>
            </w:r>
            <w:r w:rsidRPr="00DA48FF">
              <w:rPr>
                <w:b/>
                <w:sz w:val="20"/>
                <w:szCs w:val="20"/>
              </w:rPr>
              <w:t>автоматически</w:t>
            </w:r>
            <w:r>
              <w:rPr>
                <w:sz w:val="20"/>
                <w:szCs w:val="20"/>
              </w:rPr>
              <w:t>.</w:t>
            </w:r>
          </w:p>
          <w:p w14:paraId="10FEF35C" w14:textId="642AB0DA" w:rsidR="0091012E" w:rsidRPr="00A176C2" w:rsidRDefault="0091012E" w:rsidP="007567FA">
            <w:pPr>
              <w:pStyle w:val="aa"/>
              <w:tabs>
                <w:tab w:val="left" w:pos="0"/>
              </w:tabs>
              <w:ind w:left="0"/>
              <w:jc w:val="both"/>
              <w:rPr>
                <w:sz w:val="20"/>
                <w:szCs w:val="20"/>
              </w:rPr>
            </w:pPr>
          </w:p>
        </w:tc>
      </w:tr>
      <w:tr w:rsidR="00334148" w:rsidRPr="00AB1E5B" w14:paraId="41D20639" w14:textId="77777777" w:rsidTr="00AE0BEF">
        <w:trPr>
          <w:trHeight w:val="7466"/>
        </w:trPr>
        <w:tc>
          <w:tcPr>
            <w:tcW w:w="6629" w:type="dxa"/>
            <w:tcBorders>
              <w:top w:val="nil"/>
              <w:bottom w:val="nil"/>
            </w:tcBorders>
          </w:tcPr>
          <w:p w14:paraId="3C6216A5" w14:textId="7F896D82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749B55DF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063A3849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028E0E22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1EC0D804" w14:textId="4D37ABCF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672BC4A1" w14:textId="4E4DD481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7667E26B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0A662267" w14:textId="00D173CD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7E54429B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018C2AED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7957736D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2AF418AF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7163A8CB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174F6EEE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5D5F6B9D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30B046FE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75A059C2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23A05F5D" w14:textId="77777777" w:rsidR="00DA54C6" w:rsidRDefault="00DA54C6" w:rsidP="008F68BB">
            <w:pPr>
              <w:tabs>
                <w:tab w:val="left" w:pos="252"/>
              </w:tabs>
              <w:jc w:val="center"/>
            </w:pPr>
          </w:p>
          <w:p w14:paraId="0580B27B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  <w:p w14:paraId="1ADE38D9" w14:textId="0B7E2155" w:rsidR="00671762" w:rsidRDefault="00DA54C6" w:rsidP="008F68BB">
            <w:pPr>
              <w:tabs>
                <w:tab w:val="left" w:pos="252"/>
              </w:tabs>
              <w:jc w:val="center"/>
            </w:pPr>
            <w:r>
              <w:object w:dxaOrig="15465" w:dyaOrig="5040" w14:anchorId="0BEFD9AB">
                <v:shape id="_x0000_i1027" type="#_x0000_t75" style="width:319.95pt;height:104.55pt" o:ole="">
                  <v:imagedata r:id="rId19" o:title=""/>
                </v:shape>
                <o:OLEObject Type="Embed" ProgID="PBrush" ShapeID="_x0000_i1027" DrawAspect="Content" ObjectID="_1642864923" r:id="rId20"/>
              </w:object>
            </w:r>
          </w:p>
          <w:p w14:paraId="6B5367FE" w14:textId="4695F056" w:rsidR="0037645B" w:rsidRDefault="0037645B" w:rsidP="00E118DC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74AB463" w14:textId="37C7B667" w:rsidR="00334148" w:rsidRDefault="00334148" w:rsidP="00FC0078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 необходимости, значение поля «Инициатор»  можно изменить. </w:t>
            </w:r>
          </w:p>
          <w:p w14:paraId="0FD96D04" w14:textId="7A177709" w:rsidR="00334148" w:rsidRDefault="00334148" w:rsidP="00A91452">
            <w:pPr>
              <w:pStyle w:val="phNormal"/>
              <w:numPr>
                <w:ilvl w:val="0"/>
                <w:numId w:val="1"/>
              </w:numPr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 w:rsidRPr="00592CD5">
              <w:rPr>
                <w:sz w:val="20"/>
                <w:szCs w:val="20"/>
              </w:rPr>
              <w:t xml:space="preserve"> «Соглас</w:t>
            </w:r>
            <w:r>
              <w:rPr>
                <w:sz w:val="20"/>
                <w:szCs w:val="20"/>
              </w:rPr>
              <w:t>ование организациями ИС Концерна» заполнить значением:</w:t>
            </w:r>
          </w:p>
          <w:p w14:paraId="6D604D32" w14:textId="63FAFDE5" w:rsidR="00334148" w:rsidRDefault="00334148" w:rsidP="00512CEF">
            <w:pPr>
              <w:pStyle w:val="phNormal"/>
              <w:tabs>
                <w:tab w:val="left" w:pos="289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«требуется», если согласование необходимо;</w:t>
            </w:r>
          </w:p>
          <w:p w14:paraId="3AD17913" w14:textId="745287F5" w:rsidR="00334148" w:rsidRDefault="00334148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«не требуется», если согласование не требуется (значение установлено по умолчанию). </w:t>
            </w:r>
          </w:p>
          <w:p w14:paraId="4CDD363B" w14:textId="2D3E9591" w:rsidR="00334148" w:rsidRDefault="00334148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 РК Извещение  об изменении ВНД аналогично заполняется поле </w:t>
            </w:r>
            <w:r w:rsidRPr="00592CD5">
              <w:rPr>
                <w:sz w:val="20"/>
                <w:szCs w:val="20"/>
              </w:rPr>
              <w:t>«Соглас</w:t>
            </w:r>
            <w:r>
              <w:rPr>
                <w:sz w:val="20"/>
                <w:szCs w:val="20"/>
              </w:rPr>
              <w:t>ование с ВП МО».</w:t>
            </w:r>
          </w:p>
          <w:p w14:paraId="47E94943" w14:textId="77777777" w:rsidR="00334148" w:rsidRDefault="00334148" w:rsidP="00512CEF">
            <w:pPr>
              <w:pStyle w:val="phNormal"/>
              <w:tabs>
                <w:tab w:val="left" w:pos="431"/>
              </w:tabs>
              <w:spacing w:line="240" w:lineRule="auto"/>
              <w:ind w:left="6" w:firstLine="0"/>
              <w:rPr>
                <w:sz w:val="20"/>
                <w:szCs w:val="20"/>
              </w:rPr>
            </w:pPr>
          </w:p>
          <w:p w14:paraId="1418C367" w14:textId="5BE84189" w:rsidR="00334148" w:rsidRDefault="00334148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497479">
              <w:rPr>
                <w:sz w:val="20"/>
                <w:szCs w:val="20"/>
              </w:rPr>
              <w:t>П</w:t>
            </w:r>
            <w:r>
              <w:rPr>
                <w:sz w:val="20"/>
                <w:szCs w:val="20"/>
              </w:rPr>
              <w:t>оля «Проектный номер», «Дата создания», «Куратор», «Исполнитель»</w:t>
            </w:r>
            <w:r>
              <w:rPr>
                <w:rStyle w:val="af0"/>
                <w:sz w:val="20"/>
                <w:szCs w:val="20"/>
              </w:rPr>
              <w:footnoteReference w:id="2"/>
            </w:r>
            <w:r>
              <w:rPr>
                <w:sz w:val="20"/>
                <w:szCs w:val="20"/>
              </w:rPr>
              <w:t>, «Форма утверждения»</w:t>
            </w:r>
            <w:r>
              <w:rPr>
                <w:spacing w:val="-6"/>
                <w:sz w:val="20"/>
                <w:szCs w:val="20"/>
              </w:rPr>
              <w:t>,</w:t>
            </w:r>
            <w:r w:rsidR="00047C6E">
              <w:rPr>
                <w:spacing w:val="-6"/>
                <w:sz w:val="20"/>
                <w:szCs w:val="20"/>
              </w:rPr>
              <w:t xml:space="preserve"> Состояние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Pr="000F1CD2">
              <w:rPr>
                <w:b/>
                <w:sz w:val="20"/>
                <w:szCs w:val="20"/>
              </w:rPr>
              <w:t>заполняются автоматически.</w:t>
            </w:r>
            <w:r w:rsidRPr="004B7620">
              <w:rPr>
                <w:spacing w:val="-6"/>
                <w:sz w:val="20"/>
                <w:szCs w:val="20"/>
              </w:rPr>
              <w:t xml:space="preserve"> </w:t>
            </w:r>
            <w:r>
              <w:rPr>
                <w:spacing w:val="-6"/>
                <w:sz w:val="20"/>
                <w:szCs w:val="20"/>
              </w:rPr>
              <w:t xml:space="preserve">При этом, поля </w:t>
            </w:r>
            <w:r>
              <w:rPr>
                <w:sz w:val="20"/>
                <w:szCs w:val="20"/>
              </w:rPr>
              <w:t>«Куратор», «Исполнитель», «Вид документа», «Форма утверждения»</w:t>
            </w:r>
            <w:r>
              <w:rPr>
                <w:spacing w:val="-6"/>
                <w:sz w:val="20"/>
                <w:szCs w:val="20"/>
              </w:rPr>
              <w:t xml:space="preserve"> доступны для редактирования. </w:t>
            </w:r>
          </w:p>
          <w:p w14:paraId="150D1386" w14:textId="1F5C4DF7" w:rsidR="00334148" w:rsidRDefault="00334148" w:rsidP="007A597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proofErr w:type="gramStart"/>
            <w:r>
              <w:rPr>
                <w:color w:val="FF0000"/>
                <w:spacing w:val="-6"/>
                <w:sz w:val="20"/>
                <w:szCs w:val="20"/>
              </w:rPr>
              <w:t>!</w:t>
            </w:r>
            <w:r w:rsidRPr="00466921">
              <w:rPr>
                <w:color w:val="FF0000"/>
                <w:spacing w:val="-6"/>
                <w:sz w:val="20"/>
                <w:szCs w:val="20"/>
              </w:rPr>
              <w:t xml:space="preserve">Примечание: </w:t>
            </w:r>
            <w:r>
              <w:rPr>
                <w:spacing w:val="-6"/>
                <w:sz w:val="20"/>
                <w:szCs w:val="20"/>
              </w:rPr>
              <w:t>поле «Обозначение» заполняется</w:t>
            </w:r>
            <w:r w:rsidR="003E7CF5">
              <w:rPr>
                <w:spacing w:val="-6"/>
                <w:sz w:val="20"/>
                <w:szCs w:val="20"/>
              </w:rPr>
              <w:t xml:space="preserve"> 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="003E7CF5">
              <w:rPr>
                <w:spacing w:val="-6"/>
                <w:sz w:val="20"/>
                <w:szCs w:val="20"/>
              </w:rPr>
              <w:t xml:space="preserve">(частично) </w:t>
            </w:r>
            <w:r>
              <w:rPr>
                <w:spacing w:val="-6"/>
                <w:sz w:val="20"/>
                <w:szCs w:val="20"/>
              </w:rPr>
              <w:t xml:space="preserve">автоматически при заполнении поля «Группа (подгруппа) документа» и </w:t>
            </w:r>
            <w:r w:rsidR="003E7CF5">
              <w:rPr>
                <w:spacing w:val="-6"/>
                <w:sz w:val="20"/>
                <w:szCs w:val="20"/>
              </w:rPr>
              <w:t>должна корректироваться н</w:t>
            </w:r>
            <w:r>
              <w:rPr>
                <w:spacing w:val="-6"/>
                <w:sz w:val="20"/>
                <w:szCs w:val="20"/>
              </w:rPr>
              <w:t xml:space="preserve">а этапе первичного </w:t>
            </w:r>
            <w:proofErr w:type="spellStart"/>
            <w:r>
              <w:rPr>
                <w:spacing w:val="-6"/>
                <w:sz w:val="20"/>
                <w:szCs w:val="20"/>
              </w:rPr>
              <w:t>нормоконтроля</w:t>
            </w:r>
            <w:proofErr w:type="spellEnd"/>
            <w:r>
              <w:rPr>
                <w:spacing w:val="-6"/>
                <w:sz w:val="20"/>
                <w:szCs w:val="20"/>
              </w:rPr>
              <w:t>.</w:t>
            </w:r>
            <w:proofErr w:type="gramEnd"/>
          </w:p>
          <w:p w14:paraId="3F592084" w14:textId="77777777" w:rsidR="00334148" w:rsidRDefault="00334148" w:rsidP="00B2148D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sz w:val="20"/>
                <w:szCs w:val="20"/>
              </w:rPr>
            </w:pPr>
          </w:p>
          <w:p w14:paraId="79C97D1F" w14:textId="05F693E5" w:rsidR="00334148" w:rsidRPr="00FB1780" w:rsidRDefault="00334148" w:rsidP="000B5631">
            <w:pPr>
              <w:pStyle w:val="phNormal"/>
              <w:tabs>
                <w:tab w:val="left" w:pos="431"/>
              </w:tabs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  <w:r w:rsidRPr="00592CD5">
              <w:rPr>
                <w:sz w:val="20"/>
                <w:szCs w:val="20"/>
              </w:rPr>
              <w:t xml:space="preserve">аблица «Примечания» заполняется по кнопке </w:t>
            </w:r>
            <w:r>
              <w:rPr>
                <w:noProof/>
              </w:rPr>
              <w:drawing>
                <wp:inline distT="0" distB="0" distL="0" distR="0" wp14:anchorId="5A4A5B10" wp14:editId="719455C4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</w:t>
            </w:r>
            <w:r w:rsidRPr="00EF5466">
              <w:rPr>
                <w:color w:val="FF0000"/>
                <w:sz w:val="20"/>
                <w:szCs w:val="20"/>
              </w:rPr>
              <w:t>(</w:t>
            </w:r>
            <w:r w:rsidRPr="00EF5466">
              <w:rPr>
                <w:i/>
                <w:color w:val="FF0000"/>
                <w:sz w:val="20"/>
                <w:szCs w:val="20"/>
              </w:rPr>
              <w:t>не обязательна для заполнения</w:t>
            </w:r>
            <w:r w:rsidRPr="00EF5466">
              <w:rPr>
                <w:color w:val="FF0000"/>
                <w:sz w:val="20"/>
                <w:szCs w:val="20"/>
              </w:rPr>
              <w:t>):</w:t>
            </w:r>
          </w:p>
        </w:tc>
      </w:tr>
      <w:tr w:rsidR="00AE0BEF" w:rsidRPr="00AB1E5B" w14:paraId="239D70E3" w14:textId="77777777" w:rsidTr="00AE0BEF">
        <w:trPr>
          <w:trHeight w:val="4723"/>
        </w:trPr>
        <w:tc>
          <w:tcPr>
            <w:tcW w:w="6629" w:type="dxa"/>
            <w:vMerge w:val="restart"/>
            <w:tcBorders>
              <w:top w:val="nil"/>
              <w:bottom w:val="nil"/>
            </w:tcBorders>
          </w:tcPr>
          <w:p w14:paraId="2D564565" w14:textId="77777777" w:rsidR="00AE0BEF" w:rsidRDefault="00AE0BEF" w:rsidP="00E118DC">
            <w:pPr>
              <w:tabs>
                <w:tab w:val="left" w:pos="252"/>
              </w:tabs>
              <w:jc w:val="center"/>
            </w:pPr>
            <w:r>
              <w:object w:dxaOrig="4320" w:dyaOrig="3520" w14:anchorId="36ED269E">
                <v:shape id="_x0000_i1028" type="#_x0000_t75" style="width:301.15pt;height:182.8pt" o:ole="">
                  <v:imagedata r:id="rId22" o:title=""/>
                </v:shape>
                <o:OLEObject Type="Embed" ProgID="PBrush" ShapeID="_x0000_i1028" DrawAspect="Content" ObjectID="_1642864924" r:id="rId23"/>
              </w:object>
            </w:r>
          </w:p>
          <w:p w14:paraId="61B1006B" w14:textId="77777777" w:rsidR="00AE0BEF" w:rsidRDefault="00AE0BEF" w:rsidP="00E118DC">
            <w:pPr>
              <w:tabs>
                <w:tab w:val="left" w:pos="252"/>
              </w:tabs>
              <w:jc w:val="center"/>
            </w:pPr>
          </w:p>
          <w:p w14:paraId="4BF02F4D" w14:textId="77777777" w:rsidR="00753DD5" w:rsidRDefault="00753DD5" w:rsidP="00E118DC">
            <w:pPr>
              <w:tabs>
                <w:tab w:val="left" w:pos="252"/>
              </w:tabs>
              <w:jc w:val="center"/>
            </w:pPr>
          </w:p>
          <w:p w14:paraId="58537FA7" w14:textId="77777777" w:rsidR="00753DD5" w:rsidRDefault="00753DD5" w:rsidP="00E118DC">
            <w:pPr>
              <w:tabs>
                <w:tab w:val="left" w:pos="252"/>
              </w:tabs>
              <w:jc w:val="center"/>
            </w:pPr>
          </w:p>
          <w:p w14:paraId="16550BFA" w14:textId="77777777" w:rsidR="00753DD5" w:rsidRDefault="00753DD5" w:rsidP="00E118DC">
            <w:pPr>
              <w:tabs>
                <w:tab w:val="left" w:pos="252"/>
              </w:tabs>
              <w:jc w:val="center"/>
            </w:pPr>
          </w:p>
          <w:p w14:paraId="5E69E2B5" w14:textId="0A34FF30" w:rsidR="00AE0BEF" w:rsidRDefault="009552A6" w:rsidP="00E118DC">
            <w:pPr>
              <w:tabs>
                <w:tab w:val="left" w:pos="252"/>
              </w:tabs>
              <w:jc w:val="center"/>
            </w:pPr>
            <w:r>
              <w:object w:dxaOrig="13005" w:dyaOrig="3465" w14:anchorId="42EF407C">
                <v:shape id="_x0000_i1029" type="#_x0000_t75" style="width:312.4pt;height:82.65pt" o:ole="">
                  <v:imagedata r:id="rId24" o:title=""/>
                </v:shape>
                <o:OLEObject Type="Embed" ProgID="PBrush" ShapeID="_x0000_i1029" DrawAspect="Content" ObjectID="_1642864925" r:id="rId25"/>
              </w:object>
            </w:r>
          </w:p>
          <w:p w14:paraId="1F2B31CB" w14:textId="77777777" w:rsidR="00AE0BEF" w:rsidRDefault="00AE0BEF" w:rsidP="00E118DC">
            <w:pPr>
              <w:tabs>
                <w:tab w:val="left" w:pos="252"/>
              </w:tabs>
              <w:jc w:val="center"/>
              <w:rPr>
                <w:sz w:val="20"/>
                <w:szCs w:val="20"/>
              </w:rPr>
            </w:pPr>
          </w:p>
          <w:p w14:paraId="172E938F" w14:textId="77777777" w:rsidR="009552A6" w:rsidRDefault="009552A6" w:rsidP="00E118DC">
            <w:pPr>
              <w:tabs>
                <w:tab w:val="left" w:pos="252"/>
              </w:tabs>
              <w:jc w:val="center"/>
              <w:rPr>
                <w:sz w:val="20"/>
                <w:szCs w:val="20"/>
              </w:rPr>
            </w:pPr>
          </w:p>
          <w:p w14:paraId="2E2E8225" w14:textId="77777777" w:rsidR="009552A6" w:rsidRPr="00580EC1" w:rsidRDefault="009552A6" w:rsidP="00E118DC">
            <w:pPr>
              <w:tabs>
                <w:tab w:val="left" w:pos="252"/>
              </w:tabs>
              <w:jc w:val="center"/>
              <w:rPr>
                <w:sz w:val="20"/>
                <w:szCs w:val="20"/>
              </w:rPr>
            </w:pPr>
          </w:p>
          <w:p w14:paraId="5721EBC5" w14:textId="411D2C05" w:rsidR="00AE0BEF" w:rsidRDefault="009552A6" w:rsidP="00E118DC">
            <w:pPr>
              <w:tabs>
                <w:tab w:val="left" w:pos="252"/>
              </w:tabs>
              <w:jc w:val="center"/>
            </w:pPr>
            <w:r>
              <w:object w:dxaOrig="14955" w:dyaOrig="5040" w14:anchorId="6F899AA7">
                <v:shape id="_x0000_i1030" type="#_x0000_t75" style="width:296.15pt;height:100.8pt" o:ole="">
                  <v:imagedata r:id="rId26" o:title=""/>
                </v:shape>
                <o:OLEObject Type="Embed" ProgID="PBrush" ShapeID="_x0000_i1030" DrawAspect="Content" ObjectID="_1642864926" r:id="rId27"/>
              </w:object>
            </w:r>
          </w:p>
          <w:p w14:paraId="4B5ED928" w14:textId="77777777" w:rsidR="00AE0BEF" w:rsidRDefault="00AE0BEF" w:rsidP="00E118DC">
            <w:pPr>
              <w:tabs>
                <w:tab w:val="left" w:pos="252"/>
              </w:tabs>
              <w:jc w:val="center"/>
            </w:pPr>
          </w:p>
          <w:p w14:paraId="4E478377" w14:textId="77777777" w:rsidR="009552A6" w:rsidRDefault="009552A6" w:rsidP="00E118DC">
            <w:pPr>
              <w:tabs>
                <w:tab w:val="left" w:pos="252"/>
              </w:tabs>
              <w:jc w:val="center"/>
            </w:pPr>
          </w:p>
          <w:p w14:paraId="288B3E34" w14:textId="77777777" w:rsidR="009552A6" w:rsidRDefault="009552A6" w:rsidP="00E118DC">
            <w:pPr>
              <w:tabs>
                <w:tab w:val="left" w:pos="252"/>
              </w:tabs>
              <w:jc w:val="center"/>
            </w:pPr>
          </w:p>
          <w:p w14:paraId="10BD9F49" w14:textId="025F8B7F" w:rsidR="00AE0BEF" w:rsidRDefault="006420D1" w:rsidP="00E118DC">
            <w:pPr>
              <w:tabs>
                <w:tab w:val="left" w:pos="252"/>
              </w:tabs>
              <w:jc w:val="center"/>
            </w:pPr>
            <w:r>
              <w:object w:dxaOrig="4320" w:dyaOrig="3868" w14:anchorId="0CFEEF0F">
                <v:shape id="_x0000_i1031" type="#_x0000_t75" style="width:298.65pt;height:170.3pt" o:ole="">
                  <v:imagedata r:id="rId28" o:title=""/>
                </v:shape>
                <o:OLEObject Type="Embed" ProgID="PBrush" ShapeID="_x0000_i1031" DrawAspect="Content" ObjectID="_1642864927" r:id="rId29"/>
              </w:object>
            </w:r>
          </w:p>
          <w:p w14:paraId="55947F7F" w14:textId="77777777" w:rsidR="00AE0BEF" w:rsidRDefault="00AE0BEF" w:rsidP="00E118DC">
            <w:pPr>
              <w:tabs>
                <w:tab w:val="left" w:pos="252"/>
              </w:tabs>
              <w:jc w:val="center"/>
            </w:pPr>
          </w:p>
          <w:p w14:paraId="724B8ED7" w14:textId="7D3F003A" w:rsidR="00AE0BEF" w:rsidRDefault="006420D1" w:rsidP="00E118DC">
            <w:pPr>
              <w:tabs>
                <w:tab w:val="left" w:pos="252"/>
              </w:tabs>
              <w:jc w:val="center"/>
            </w:pPr>
            <w:r>
              <w:object w:dxaOrig="4320" w:dyaOrig="1789" w14:anchorId="2B25C5A0">
                <v:shape id="_x0000_i1032" type="#_x0000_t75" style="width:306.15pt;height:126.45pt" o:ole="">
                  <v:imagedata r:id="rId30" o:title=""/>
                </v:shape>
                <o:OLEObject Type="Embed" ProgID="PBrush" ShapeID="_x0000_i1032" DrawAspect="Content" ObjectID="_1642864928" r:id="rId31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4B8340CF" w14:textId="77777777" w:rsidR="00AE0BEF" w:rsidRDefault="00AE0BEF" w:rsidP="00AE0BEF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AB1E5B">
              <w:rPr>
                <w:sz w:val="20"/>
                <w:szCs w:val="20"/>
              </w:rPr>
              <w:lastRenderedPageBreak/>
              <w:t xml:space="preserve">Для добавления файла </w:t>
            </w:r>
            <w:r>
              <w:rPr>
                <w:sz w:val="20"/>
                <w:szCs w:val="20"/>
              </w:rPr>
              <w:t>в РК можно использовать область «Файлы» во вкладке «Регистрация»</w:t>
            </w:r>
          </w:p>
          <w:p w14:paraId="055A355F" w14:textId="77777777" w:rsidR="00AE0BEF" w:rsidRDefault="00AE0BEF" w:rsidP="00AE0BEF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либо</w:t>
            </w:r>
          </w:p>
          <w:p w14:paraId="70BE2DC3" w14:textId="77777777" w:rsidR="00AE0BEF" w:rsidRDefault="00AE0BEF" w:rsidP="00AE0BEF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область «Файлы» во вкладке «Файлы и связи».</w:t>
            </w:r>
          </w:p>
          <w:p w14:paraId="4AEE9125" w14:textId="77777777" w:rsidR="00AE0BEF" w:rsidRDefault="00AE0BEF" w:rsidP="00AE0BEF">
            <w:pPr>
              <w:pStyle w:val="aa"/>
              <w:numPr>
                <w:ilvl w:val="2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В</w:t>
            </w:r>
            <w:r w:rsidRPr="00AB1E5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области «Файлы»</w:t>
            </w:r>
            <w:r w:rsidRPr="00AB1E5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подвести курсор мыши к </w:t>
            </w:r>
            <w:r w:rsidRPr="00AB1E5B">
              <w:rPr>
                <w:sz w:val="20"/>
                <w:szCs w:val="20"/>
              </w:rPr>
              <w:t>кнопк</w:t>
            </w:r>
            <w:r>
              <w:rPr>
                <w:sz w:val="20"/>
                <w:szCs w:val="20"/>
              </w:rPr>
              <w:t>е справа</w:t>
            </w:r>
            <w:r w:rsidRPr="00AB1E5B"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EE23FB1" wp14:editId="58B25545">
                  <wp:extent cx="142875" cy="376237"/>
                  <wp:effectExtent l="0" t="0" r="0" b="508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B1E5B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 xml:space="preserve">в появившемся меню </w:t>
            </w:r>
            <w:r w:rsidRPr="00AB1E5B">
              <w:rPr>
                <w:sz w:val="20"/>
                <w:szCs w:val="20"/>
              </w:rPr>
              <w:t xml:space="preserve">выбрать </w:t>
            </w:r>
            <w:r>
              <w:rPr>
                <w:sz w:val="20"/>
                <w:szCs w:val="20"/>
              </w:rPr>
              <w:t xml:space="preserve">команду </w:t>
            </w:r>
            <w:r w:rsidRPr="00AB1E5B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Загрузить файлы</w:t>
            </w:r>
            <w:r w:rsidRPr="00AB1E5B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.</w:t>
            </w:r>
          </w:p>
          <w:p w14:paraId="3D43034C" w14:textId="77777777" w:rsidR="00AE0BEF" w:rsidRDefault="00AE0BEF" w:rsidP="00AE0BEF">
            <w:pPr>
              <w:pStyle w:val="aa"/>
              <w:tabs>
                <w:tab w:val="left" w:pos="0"/>
              </w:tabs>
              <w:ind w:left="0"/>
              <w:jc w:val="both"/>
            </w:pPr>
            <w:r>
              <w:rPr>
                <w:sz w:val="20"/>
                <w:szCs w:val="20"/>
              </w:rPr>
              <w:t xml:space="preserve">Из файловой системы выбрать </w:t>
            </w:r>
            <w:r w:rsidRPr="00AB1E5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необходимый файл для вложения и нажать</w:t>
            </w:r>
            <w:r>
              <w:object w:dxaOrig="1335" w:dyaOrig="405" w14:anchorId="67DAAF48">
                <v:shape id="_x0000_i1033" type="#_x0000_t75" style="width:67pt;height:19.4pt" o:ole="">
                  <v:imagedata r:id="rId33" o:title=""/>
                </v:shape>
                <o:OLEObject Type="Embed" ProgID="PBrush" ShapeID="_x0000_i1033" DrawAspect="Content" ObjectID="_1642864929" r:id="rId34"/>
              </w:object>
            </w:r>
            <w:r>
              <w:t>.</w:t>
            </w:r>
          </w:p>
          <w:p w14:paraId="57B3B116" w14:textId="77777777" w:rsidR="00AE0BEF" w:rsidRDefault="00AE0BEF" w:rsidP="000B5631">
            <w:pPr>
              <w:pStyle w:val="phNormal"/>
              <w:tabs>
                <w:tab w:val="left" w:pos="431"/>
              </w:tabs>
              <w:spacing w:line="240" w:lineRule="auto"/>
              <w:rPr>
                <w:sz w:val="20"/>
                <w:szCs w:val="20"/>
              </w:rPr>
            </w:pPr>
          </w:p>
        </w:tc>
      </w:tr>
      <w:tr w:rsidR="00334148" w:rsidRPr="00AB1E5B" w14:paraId="76F53B1C" w14:textId="77777777" w:rsidTr="00AE0BEF">
        <w:trPr>
          <w:trHeight w:val="16796"/>
        </w:trPr>
        <w:tc>
          <w:tcPr>
            <w:tcW w:w="6629" w:type="dxa"/>
            <w:vMerge/>
            <w:tcBorders>
              <w:top w:val="nil"/>
              <w:bottom w:val="nil"/>
            </w:tcBorders>
          </w:tcPr>
          <w:p w14:paraId="1BEFB38E" w14:textId="77777777" w:rsidR="00334148" w:rsidRDefault="00334148" w:rsidP="008F68BB">
            <w:pPr>
              <w:tabs>
                <w:tab w:val="left" w:pos="252"/>
              </w:tabs>
              <w:jc w:val="center"/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73E4BD7" w14:textId="77777777" w:rsidR="00753DD5" w:rsidRDefault="00753DD5" w:rsidP="00A00CC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1E20BCFD" w14:textId="77777777" w:rsidR="00A00CCA" w:rsidRDefault="00A00CCA" w:rsidP="00A00CC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окне «Выберите категорию» указать </w:t>
            </w:r>
            <w:r w:rsidRPr="007B1F6D">
              <w:rPr>
                <w:sz w:val="20"/>
                <w:szCs w:val="20"/>
              </w:rPr>
              <w:t>категорию файла</w:t>
            </w:r>
            <w:r>
              <w:rPr>
                <w:sz w:val="20"/>
                <w:szCs w:val="20"/>
              </w:rPr>
              <w:t xml:space="preserve">: </w:t>
            </w:r>
          </w:p>
          <w:p w14:paraId="68FEF320" w14:textId="385D9D8B" w:rsidR="00A00CCA" w:rsidRDefault="00A00CCA" w:rsidP="00A00CCA">
            <w:pPr>
              <w:pStyle w:val="aa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«Согласуемый документ» – документ, который подлежит согласованию</w:t>
            </w:r>
            <w:r w:rsidR="0066701A">
              <w:rPr>
                <w:spacing w:val="-2"/>
                <w:sz w:val="20"/>
                <w:szCs w:val="20"/>
              </w:rPr>
              <w:t xml:space="preserve"> (извещение об изменении)</w:t>
            </w:r>
            <w:r>
              <w:rPr>
                <w:spacing w:val="-2"/>
                <w:sz w:val="20"/>
                <w:szCs w:val="20"/>
              </w:rPr>
              <w:t>;</w:t>
            </w:r>
          </w:p>
          <w:p w14:paraId="781D29B4" w14:textId="77777777" w:rsidR="0066701A" w:rsidRDefault="0066701A" w:rsidP="00A00CCA">
            <w:pPr>
              <w:jc w:val="both"/>
              <w:rPr>
                <w:spacing w:val="-2"/>
                <w:sz w:val="20"/>
                <w:szCs w:val="20"/>
              </w:rPr>
            </w:pPr>
          </w:p>
          <w:p w14:paraId="21ACE5F5" w14:textId="77777777" w:rsidR="00A00CCA" w:rsidRPr="00580EC1" w:rsidRDefault="0066701A" w:rsidP="0066701A">
            <w:pPr>
              <w:jc w:val="both"/>
              <w:rPr>
                <w:i/>
                <w:spacing w:val="-2"/>
                <w:sz w:val="20"/>
                <w:szCs w:val="20"/>
              </w:rPr>
            </w:pPr>
            <w:r w:rsidRPr="00580EC1">
              <w:rPr>
                <w:i/>
                <w:spacing w:val="-2"/>
                <w:sz w:val="20"/>
                <w:szCs w:val="20"/>
              </w:rPr>
              <w:t xml:space="preserve">Остальные категории файлов </w:t>
            </w:r>
            <w:r w:rsidR="00A00CCA" w:rsidRPr="00580EC1">
              <w:rPr>
                <w:i/>
                <w:spacing w:val="-2"/>
                <w:sz w:val="20"/>
                <w:szCs w:val="20"/>
              </w:rPr>
              <w:t>заполняются на соответствующих этапах согласования</w:t>
            </w:r>
            <w:r w:rsidRPr="00580EC1">
              <w:rPr>
                <w:i/>
                <w:spacing w:val="-2"/>
                <w:sz w:val="20"/>
                <w:szCs w:val="20"/>
              </w:rPr>
              <w:t xml:space="preserve"> (при необходимости).</w:t>
            </w:r>
            <w:r w:rsidR="00491FF8" w:rsidRPr="00580EC1">
              <w:rPr>
                <w:i/>
                <w:spacing w:val="-2"/>
                <w:sz w:val="20"/>
                <w:szCs w:val="20"/>
              </w:rPr>
              <w:t xml:space="preserve"> </w:t>
            </w:r>
          </w:p>
          <w:p w14:paraId="6FDE7527" w14:textId="77777777" w:rsidR="00116007" w:rsidRDefault="00116007" w:rsidP="0066701A">
            <w:pPr>
              <w:jc w:val="both"/>
              <w:rPr>
                <w:spacing w:val="-2"/>
                <w:sz w:val="20"/>
                <w:szCs w:val="20"/>
              </w:rPr>
            </w:pPr>
          </w:p>
          <w:p w14:paraId="57B93549" w14:textId="77777777" w:rsidR="00753DD5" w:rsidRDefault="00753DD5" w:rsidP="0066701A">
            <w:pPr>
              <w:jc w:val="both"/>
              <w:rPr>
                <w:spacing w:val="-2"/>
                <w:sz w:val="20"/>
                <w:szCs w:val="20"/>
              </w:rPr>
            </w:pPr>
          </w:p>
          <w:p w14:paraId="1E702EAC" w14:textId="76FFA581" w:rsidR="00116007" w:rsidRDefault="00116007" w:rsidP="0066701A">
            <w:pPr>
              <w:jc w:val="both"/>
              <w:rPr>
                <w:spacing w:val="-2"/>
                <w:sz w:val="20"/>
                <w:szCs w:val="20"/>
              </w:rPr>
            </w:pPr>
            <w:r>
              <w:rPr>
                <w:sz w:val="20"/>
                <w:szCs w:val="20"/>
              </w:rPr>
              <w:t>Загруженные документы отобразятся в разделе «Файлы» в</w:t>
            </w:r>
            <w:r w:rsidR="007948B4">
              <w:rPr>
                <w:sz w:val="20"/>
                <w:szCs w:val="20"/>
              </w:rPr>
              <w:t xml:space="preserve"> соответствующих категориях, например, </w:t>
            </w:r>
            <w:r>
              <w:rPr>
                <w:sz w:val="20"/>
                <w:szCs w:val="20"/>
              </w:rPr>
              <w:t xml:space="preserve"> «Согласуемый документ» и «</w:t>
            </w:r>
            <w:r w:rsidR="007948B4">
              <w:rPr>
                <w:sz w:val="20"/>
                <w:szCs w:val="20"/>
              </w:rPr>
              <w:t>Замечания/Предложения</w:t>
            </w:r>
            <w:r>
              <w:rPr>
                <w:sz w:val="20"/>
                <w:szCs w:val="20"/>
              </w:rPr>
              <w:t>».</w:t>
            </w:r>
          </w:p>
          <w:p w14:paraId="202B4D6D" w14:textId="77777777" w:rsidR="00491FF8" w:rsidRDefault="00491FF8" w:rsidP="00491FF8">
            <w:pPr>
              <w:pStyle w:val="aa"/>
              <w:ind w:left="360"/>
              <w:jc w:val="both"/>
              <w:rPr>
                <w:sz w:val="20"/>
                <w:szCs w:val="20"/>
              </w:rPr>
            </w:pPr>
          </w:p>
          <w:p w14:paraId="33922282" w14:textId="6029C1E3" w:rsidR="00491FF8" w:rsidRDefault="00491FF8" w:rsidP="00491FF8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  <w:r w:rsidRPr="00491FF8">
              <w:rPr>
                <w:color w:val="FF0000"/>
                <w:sz w:val="20"/>
                <w:szCs w:val="20"/>
              </w:rPr>
              <w:t xml:space="preserve">Примечание! </w:t>
            </w:r>
            <w:r w:rsidRPr="00491FF8">
              <w:rPr>
                <w:sz w:val="20"/>
                <w:szCs w:val="20"/>
              </w:rPr>
              <w:t xml:space="preserve">Если </w:t>
            </w:r>
            <w:r w:rsidR="00505325">
              <w:rPr>
                <w:sz w:val="20"/>
                <w:szCs w:val="20"/>
              </w:rPr>
              <w:t xml:space="preserve">нормативный </w:t>
            </w:r>
            <w:r w:rsidRPr="00491FF8">
              <w:rPr>
                <w:sz w:val="20"/>
                <w:szCs w:val="20"/>
              </w:rPr>
              <w:t>документ</w:t>
            </w:r>
            <w:r w:rsidR="00F21E22">
              <w:rPr>
                <w:sz w:val="20"/>
                <w:szCs w:val="20"/>
              </w:rPr>
              <w:t>,</w:t>
            </w:r>
            <w:r w:rsidR="00505325">
              <w:rPr>
                <w:sz w:val="20"/>
                <w:szCs w:val="20"/>
              </w:rPr>
              <w:t xml:space="preserve"> </w:t>
            </w:r>
            <w:r w:rsidR="00822824">
              <w:rPr>
                <w:sz w:val="20"/>
                <w:szCs w:val="20"/>
              </w:rPr>
              <w:t xml:space="preserve">в который вносится изменение, </w:t>
            </w:r>
            <w:r w:rsidR="00505325">
              <w:rPr>
                <w:sz w:val="20"/>
                <w:szCs w:val="20"/>
              </w:rPr>
              <w:t>существует в  СЭД</w:t>
            </w:r>
            <w:r w:rsidRPr="00491FF8">
              <w:rPr>
                <w:sz w:val="20"/>
                <w:szCs w:val="20"/>
              </w:rPr>
              <w:t xml:space="preserve">, </w:t>
            </w:r>
            <w:r w:rsidR="00545511">
              <w:rPr>
                <w:sz w:val="20"/>
                <w:szCs w:val="20"/>
              </w:rPr>
              <w:t>то необходимо создать связь РК Извещения об изменении с РК нормативного документа, в который вносятся изменения.</w:t>
            </w:r>
          </w:p>
          <w:p w14:paraId="2DDB39DC" w14:textId="77777777" w:rsidR="009552A6" w:rsidRDefault="009552A6" w:rsidP="00491FF8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</w:p>
          <w:p w14:paraId="773E0596" w14:textId="77777777" w:rsidR="00753DD5" w:rsidRDefault="00753DD5" w:rsidP="00491FF8">
            <w:pPr>
              <w:pStyle w:val="aa"/>
              <w:tabs>
                <w:tab w:val="left" w:pos="459"/>
              </w:tabs>
              <w:ind w:left="0"/>
              <w:jc w:val="both"/>
              <w:rPr>
                <w:sz w:val="20"/>
                <w:szCs w:val="20"/>
              </w:rPr>
            </w:pPr>
          </w:p>
          <w:p w14:paraId="7575E208" w14:textId="54B27A6D" w:rsidR="00491FF8" w:rsidRPr="00491FF8" w:rsidRDefault="00491FF8" w:rsidP="00491FF8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491FF8">
              <w:rPr>
                <w:sz w:val="20"/>
                <w:szCs w:val="20"/>
              </w:rPr>
              <w:t>Добавление связи.</w:t>
            </w:r>
          </w:p>
          <w:p w14:paraId="37EAA261" w14:textId="77777777" w:rsidR="00491FF8" w:rsidRDefault="00BA7837" w:rsidP="00BA7837">
            <w:pPr>
              <w:pStyle w:val="aa"/>
              <w:numPr>
                <w:ilvl w:val="2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РК Извещение об изменении стандарта ИС Концерна н</w:t>
            </w:r>
            <w:r w:rsidR="00505325">
              <w:rPr>
                <w:sz w:val="20"/>
                <w:szCs w:val="20"/>
              </w:rPr>
              <w:t xml:space="preserve">а вкладке </w:t>
            </w:r>
            <w:r w:rsidR="00F21E22">
              <w:rPr>
                <w:sz w:val="20"/>
                <w:szCs w:val="20"/>
              </w:rPr>
              <w:t xml:space="preserve">Файлы и связи </w:t>
            </w:r>
            <w:r>
              <w:rPr>
                <w:sz w:val="20"/>
                <w:szCs w:val="20"/>
              </w:rPr>
              <w:t>выбрать кнопку «Добавить».</w:t>
            </w:r>
          </w:p>
          <w:p w14:paraId="17C5930C" w14:textId="77777777" w:rsidR="00DE794A" w:rsidRDefault="00BA7837" w:rsidP="00A57817">
            <w:pPr>
              <w:pStyle w:val="aa"/>
              <w:numPr>
                <w:ilvl w:val="2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появившемся окне «Связь» указать тип связи «Во изменение», в поле «Связанный документ»</w:t>
            </w:r>
            <w:r w:rsidR="00DE794A">
              <w:rPr>
                <w:sz w:val="20"/>
                <w:szCs w:val="20"/>
              </w:rPr>
              <w:t xml:space="preserve"> нажать кнопку </w:t>
            </w:r>
            <w:r w:rsidR="00DE794A">
              <w:object w:dxaOrig="420" w:dyaOrig="405" w14:anchorId="4AC96F50">
                <v:shape id="_x0000_i1034" type="#_x0000_t75" style="width:14.4pt;height:13.75pt" o:ole="">
                  <v:imagedata r:id="rId35" o:title=""/>
                </v:shape>
                <o:OLEObject Type="Embed" ProgID="PBrush" ShapeID="_x0000_i1034" DrawAspect="Content" ObjectID="_1642864930" r:id="rId36"/>
              </w:object>
            </w:r>
            <w:r w:rsidR="00DE794A">
              <w:t xml:space="preserve">. </w:t>
            </w:r>
            <w:r w:rsidR="00DE794A" w:rsidRPr="00DE794A">
              <w:rPr>
                <w:sz w:val="20"/>
                <w:szCs w:val="20"/>
              </w:rPr>
              <w:t xml:space="preserve">В </w:t>
            </w:r>
            <w:r w:rsidR="00DE794A">
              <w:rPr>
                <w:sz w:val="20"/>
                <w:szCs w:val="20"/>
              </w:rPr>
              <w:t>окне Представления выбрать нужный документ для связи</w:t>
            </w:r>
            <w:r w:rsidR="00A57817">
              <w:rPr>
                <w:sz w:val="20"/>
                <w:szCs w:val="20"/>
              </w:rPr>
              <w:t>, двойным кликом мыши установить ссылку на документ в поле «Связанный документ» и нажать</w:t>
            </w:r>
            <w:proofErr w:type="gramStart"/>
            <w:r w:rsidR="00A57817">
              <w:rPr>
                <w:sz w:val="20"/>
                <w:szCs w:val="20"/>
              </w:rPr>
              <w:t xml:space="preserve"> С</w:t>
            </w:r>
            <w:proofErr w:type="gramEnd"/>
            <w:r w:rsidR="00A57817">
              <w:rPr>
                <w:sz w:val="20"/>
                <w:szCs w:val="20"/>
              </w:rPr>
              <w:t>охранить.</w:t>
            </w:r>
          </w:p>
          <w:p w14:paraId="016790BC" w14:textId="77777777" w:rsidR="009862D9" w:rsidRDefault="009862D9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7D282C53" w14:textId="77777777" w:rsidR="009862D9" w:rsidRDefault="009862D9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00DE1FCB" w14:textId="77777777" w:rsidR="009552A6" w:rsidRDefault="009552A6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64766C7C" w14:textId="77777777" w:rsidR="009552A6" w:rsidRDefault="009552A6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2E2CC4AA" w14:textId="77777777" w:rsidR="009552A6" w:rsidRDefault="009552A6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0681771E" w14:textId="77777777" w:rsidR="009552A6" w:rsidRDefault="009552A6" w:rsidP="009862D9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</w:p>
          <w:p w14:paraId="77BA41E6" w14:textId="04759A4E" w:rsidR="009862D9" w:rsidRDefault="009862D9" w:rsidP="009862D9">
            <w:pPr>
              <w:pStyle w:val="aa"/>
              <w:numPr>
                <w:ilvl w:val="1"/>
                <w:numId w:val="12"/>
              </w:numPr>
              <w:tabs>
                <w:tab w:val="left" w:pos="459"/>
              </w:tabs>
              <w:ind w:left="0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Сохранить РК. </w:t>
            </w:r>
            <w:r w:rsidRPr="00AB1E5B">
              <w:rPr>
                <w:sz w:val="20"/>
                <w:szCs w:val="20"/>
              </w:rPr>
              <w:t> </w:t>
            </w:r>
          </w:p>
          <w:p w14:paraId="55C80F06" w14:textId="138991F8" w:rsidR="009862D9" w:rsidRPr="009862D9" w:rsidRDefault="009862D9" w:rsidP="00690A0A">
            <w:pPr>
              <w:tabs>
                <w:tab w:val="left" w:pos="459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сохранения РК </w:t>
            </w:r>
            <w:r w:rsidR="00690A0A">
              <w:rPr>
                <w:sz w:val="20"/>
                <w:szCs w:val="20"/>
              </w:rPr>
              <w:t>Извещение об изменении с</w:t>
            </w:r>
            <w:r>
              <w:rPr>
                <w:sz w:val="20"/>
                <w:szCs w:val="20"/>
              </w:rPr>
              <w:t>тандарт</w:t>
            </w:r>
            <w:r w:rsidR="00690A0A">
              <w:rPr>
                <w:sz w:val="20"/>
                <w:szCs w:val="20"/>
              </w:rPr>
              <w:t>а</w:t>
            </w:r>
            <w:r>
              <w:rPr>
                <w:sz w:val="20"/>
                <w:szCs w:val="20"/>
              </w:rPr>
              <w:t xml:space="preserve"> ИС н</w:t>
            </w:r>
            <w:r w:rsidRPr="00AB1E5B">
              <w:rPr>
                <w:sz w:val="20"/>
                <w:szCs w:val="20"/>
              </w:rPr>
              <w:t xml:space="preserve">ажать кнопку </w:t>
            </w:r>
            <w:r w:rsidR="00690A0A">
              <w:object w:dxaOrig="2085" w:dyaOrig="1275" w14:anchorId="0939568E">
                <v:shape id="_x0000_i1035" type="#_x0000_t75" style="width:37.55pt;height:27.55pt" o:ole="">
                  <v:imagedata r:id="rId37" o:title=""/>
                </v:shape>
                <o:OLEObject Type="Embed" ProgID="PBrush" ShapeID="_x0000_i1035" DrawAspect="Content" ObjectID="_1642864931" r:id="rId38"/>
              </w:object>
            </w:r>
            <w:r>
              <w:t xml:space="preserve"> </w:t>
            </w:r>
            <w:r>
              <w:rPr>
                <w:sz w:val="20"/>
                <w:szCs w:val="20"/>
              </w:rPr>
              <w:t xml:space="preserve">в левом меню системы (либо комбинацию клавиш </w:t>
            </w:r>
            <w:r>
              <w:rPr>
                <w:sz w:val="20"/>
                <w:szCs w:val="20"/>
                <w:lang w:val="en-US"/>
              </w:rPr>
              <w:t>Ctrl</w:t>
            </w:r>
            <w:r w:rsidRPr="003A610C">
              <w:rPr>
                <w:sz w:val="20"/>
                <w:szCs w:val="20"/>
              </w:rPr>
              <w:t>+</w:t>
            </w:r>
            <w:r>
              <w:rPr>
                <w:sz w:val="20"/>
                <w:szCs w:val="20"/>
                <w:lang w:val="en-US"/>
              </w:rPr>
              <w:t>S</w:t>
            </w:r>
            <w:r>
              <w:rPr>
                <w:sz w:val="20"/>
                <w:szCs w:val="20"/>
              </w:rPr>
              <w:t>)</w:t>
            </w:r>
          </w:p>
        </w:tc>
      </w:tr>
      <w:tr w:rsidR="00D3395B" w:rsidRPr="00AB1E5B" w14:paraId="4E18CABC" w14:textId="77777777" w:rsidTr="00912C25">
        <w:trPr>
          <w:trHeight w:val="3680"/>
        </w:trPr>
        <w:tc>
          <w:tcPr>
            <w:tcW w:w="6629" w:type="dxa"/>
            <w:tcBorders>
              <w:top w:val="nil"/>
              <w:bottom w:val="nil"/>
            </w:tcBorders>
          </w:tcPr>
          <w:p w14:paraId="6DCA3207" w14:textId="50ABAB2B" w:rsidR="00D3395B" w:rsidRDefault="00842995" w:rsidP="008F68BB">
            <w:pPr>
              <w:tabs>
                <w:tab w:val="left" w:pos="252"/>
              </w:tabs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645D728" wp14:editId="36E23387">
                  <wp:extent cx="3930555" cy="2135875"/>
                  <wp:effectExtent l="0" t="0" r="0" b="0"/>
                  <wp:docPr id="4" name="Рисунок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136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F718C96" w14:textId="3095FA6B" w:rsidR="00842995" w:rsidRDefault="00842995" w:rsidP="008429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1.8.  Возврат  на доработку</w:t>
            </w:r>
          </w:p>
          <w:p w14:paraId="422B5DBD" w14:textId="77777777" w:rsidR="00842995" w:rsidRDefault="00842995" w:rsidP="00842995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Куратор:</w:t>
            </w:r>
          </w:p>
          <w:p w14:paraId="14B7F042" w14:textId="04B4AA13" w:rsidR="00842995" w:rsidRDefault="00842995" w:rsidP="008429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1.8.1. 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14:paraId="6F88CA39" w14:textId="77777777" w:rsidR="00842995" w:rsidRDefault="00842995" w:rsidP="008429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этого в левом меню выбрать команду «Действия»/«Маршрут»/ «Вернуть на доработку».</w:t>
            </w:r>
          </w:p>
          <w:p w14:paraId="6DC2DA06" w14:textId="21ED4E28" w:rsidR="00842995" w:rsidRDefault="00842995" w:rsidP="008429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1.8.2. Документ в состоянии «На доработке» доступен </w:t>
            </w:r>
            <w:proofErr w:type="gramStart"/>
            <w:r>
              <w:rPr>
                <w:sz w:val="20"/>
                <w:szCs w:val="20"/>
              </w:rPr>
              <w:t>для</w:t>
            </w:r>
            <w:proofErr w:type="gramEnd"/>
            <w:r>
              <w:rPr>
                <w:sz w:val="20"/>
                <w:szCs w:val="20"/>
              </w:rPr>
              <w:t>:</w:t>
            </w:r>
          </w:p>
          <w:p w14:paraId="673318FB" w14:textId="77777777" w:rsidR="00842995" w:rsidRDefault="00842995" w:rsidP="00842995">
            <w:pPr>
              <w:pStyle w:val="aa"/>
              <w:numPr>
                <w:ilvl w:val="0"/>
                <w:numId w:val="16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редактирования полей РК документа, работы с файлами, направления на повторное согласование. </w:t>
            </w:r>
          </w:p>
          <w:p w14:paraId="00EE394C" w14:textId="25AA8CBF" w:rsidR="00D3395B" w:rsidRDefault="00842995" w:rsidP="00A00CC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1B3008" w:rsidRPr="00AB1E5B" w14:paraId="79B51D32" w14:textId="77777777" w:rsidTr="00F9061E">
        <w:trPr>
          <w:trHeight w:val="2217"/>
        </w:trPr>
        <w:tc>
          <w:tcPr>
            <w:tcW w:w="6629" w:type="dxa"/>
            <w:tcBorders>
              <w:top w:val="nil"/>
            </w:tcBorders>
          </w:tcPr>
          <w:p w14:paraId="4CC92CDE" w14:textId="6C912971" w:rsidR="001B3008" w:rsidRDefault="006420D1" w:rsidP="00C96187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14325" w:dyaOrig="10080" w14:anchorId="1FFC21D7">
                <v:shape id="_x0000_i1036" type="#_x0000_t75" style="width:296.75pt;height:184.05pt" o:ole="">
                  <v:imagedata r:id="rId40" o:title=""/>
                </v:shape>
                <o:OLEObject Type="Embed" ProgID="PBrush" ShapeID="_x0000_i1036" DrawAspect="Content" ObjectID="_1642864932" r:id="rId41"/>
              </w:object>
            </w:r>
          </w:p>
        </w:tc>
        <w:tc>
          <w:tcPr>
            <w:tcW w:w="4114" w:type="dxa"/>
            <w:tcBorders>
              <w:top w:val="nil"/>
            </w:tcBorders>
          </w:tcPr>
          <w:p w14:paraId="69836152" w14:textId="26F9C0F2" w:rsidR="001B3008" w:rsidRPr="00AB1E5B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Pr="00AB1E5B">
              <w:rPr>
                <w:b/>
                <w:sz w:val="20"/>
                <w:szCs w:val="20"/>
              </w:rPr>
              <w:t>. </w:t>
            </w:r>
            <w:r>
              <w:rPr>
                <w:b/>
                <w:sz w:val="20"/>
                <w:szCs w:val="20"/>
              </w:rPr>
              <w:t>Запуск процесса согласования.</w:t>
            </w:r>
          </w:p>
          <w:p w14:paraId="70398497" w14:textId="77777777" w:rsidR="001B3008" w:rsidRPr="007C2462" w:rsidRDefault="001B3008" w:rsidP="001B300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Pr="007C2462">
              <w:rPr>
                <w:i/>
                <w:sz w:val="20"/>
                <w:szCs w:val="20"/>
              </w:rPr>
              <w:t>:</w:t>
            </w:r>
          </w:p>
          <w:p w14:paraId="7C249B37" w14:textId="77777777" w:rsidR="001B3008" w:rsidRDefault="001B3008" w:rsidP="00A47044">
            <w:pPr>
              <w:tabs>
                <w:tab w:val="left" w:pos="252"/>
                <w:tab w:val="left" w:pos="492"/>
              </w:tabs>
              <w:jc w:val="both"/>
            </w:pPr>
            <w:r>
              <w:rPr>
                <w:sz w:val="20"/>
                <w:szCs w:val="20"/>
              </w:rPr>
              <w:t>2.</w:t>
            </w:r>
            <w:r w:rsidR="001F5123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. Для отправки документа на согласование по маршруту, необходимо в лево</w:t>
            </w:r>
            <w:r w:rsidR="001F5123">
              <w:rPr>
                <w:sz w:val="20"/>
                <w:szCs w:val="20"/>
              </w:rPr>
              <w:t xml:space="preserve">й панели </w:t>
            </w:r>
            <w:r>
              <w:rPr>
                <w:sz w:val="20"/>
                <w:szCs w:val="20"/>
              </w:rPr>
              <w:t xml:space="preserve">меню системы </w:t>
            </w:r>
            <w:r w:rsidR="00A47044">
              <w:rPr>
                <w:sz w:val="20"/>
                <w:szCs w:val="20"/>
              </w:rPr>
              <w:t>выбрать команду</w:t>
            </w:r>
            <w:r>
              <w:rPr>
                <w:sz w:val="20"/>
                <w:szCs w:val="20"/>
              </w:rPr>
              <w:t xml:space="preserve"> </w:t>
            </w:r>
            <w:r>
              <w:object w:dxaOrig="2280" w:dyaOrig="1350" w14:anchorId="60D7AB08">
                <v:shape id="_x0000_i1037" type="#_x0000_t75" style="width:59.5pt;height:40.05pt" o:ole="">
                  <v:imagedata r:id="rId42" o:title=""/>
                </v:shape>
                <o:OLEObject Type="Embed" ProgID="PBrush" ShapeID="_x0000_i1037" DrawAspect="Content" ObjectID="_1642864933" r:id="rId43"/>
              </w:object>
            </w:r>
            <w:r>
              <w:t>.</w:t>
            </w:r>
          </w:p>
          <w:p w14:paraId="44A275ED" w14:textId="1861C4DC" w:rsidR="003455CC" w:rsidRPr="003455CC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3455CC">
              <w:rPr>
                <w:sz w:val="20"/>
                <w:szCs w:val="20"/>
              </w:rPr>
              <w:t>В окне</w:t>
            </w:r>
            <w:r w:rsidR="003455CC" w:rsidRPr="003455CC">
              <w:rPr>
                <w:sz w:val="20"/>
                <w:szCs w:val="20"/>
              </w:rPr>
              <w:t xml:space="preserve"> Подтверждение нажать «Да».</w:t>
            </w:r>
          </w:p>
          <w:p w14:paraId="5CCB2E1E" w14:textId="41BA7285" w:rsidR="00A47044" w:rsidRDefault="00A47044" w:rsidP="00A4704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t xml:space="preserve"> </w:t>
            </w:r>
            <w:r w:rsidR="003455CC">
              <w:object w:dxaOrig="5415" w:dyaOrig="2115" w14:anchorId="24493569">
                <v:shape id="_x0000_i1038" type="#_x0000_t75" style="width:131.5pt;height:51.95pt" o:ole="">
                  <v:imagedata r:id="rId44" o:title=""/>
                </v:shape>
                <o:OLEObject Type="Embed" ProgID="PBrush" ShapeID="_x0000_i1038" DrawAspect="Content" ObjectID="_1642864934" r:id="rId45"/>
              </w:object>
            </w:r>
          </w:p>
        </w:tc>
      </w:tr>
      <w:tr w:rsidR="002F1067" w:rsidRPr="00AB1E5B" w14:paraId="0AF59F5C" w14:textId="77777777" w:rsidTr="00F9061E">
        <w:trPr>
          <w:trHeight w:val="2217"/>
        </w:trPr>
        <w:tc>
          <w:tcPr>
            <w:tcW w:w="6629" w:type="dxa"/>
            <w:tcBorders>
              <w:bottom w:val="nil"/>
            </w:tcBorders>
          </w:tcPr>
          <w:p w14:paraId="522614A7" w14:textId="77777777" w:rsidR="00753DD5" w:rsidRPr="00753DD5" w:rsidRDefault="00753DD5" w:rsidP="00093737">
            <w:pPr>
              <w:tabs>
                <w:tab w:val="left" w:pos="252"/>
                <w:tab w:val="left" w:pos="492"/>
              </w:tabs>
              <w:jc w:val="center"/>
              <w:rPr>
                <w:sz w:val="20"/>
                <w:szCs w:val="20"/>
              </w:rPr>
            </w:pPr>
          </w:p>
          <w:p w14:paraId="7D1894E5" w14:textId="5E648A9A" w:rsidR="00D85F8C" w:rsidRPr="00AB1E5B" w:rsidRDefault="00753DD5" w:rsidP="00093737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  <w:r>
              <w:object w:dxaOrig="13860" w:dyaOrig="13050" w14:anchorId="198EF2D0">
                <v:shape id="_x0000_i1039" type="#_x0000_t75" style="width:307.4pt;height:256.7pt" o:ole="">
                  <v:imagedata r:id="rId46" o:title=""/>
                </v:shape>
                <o:OLEObject Type="Embed" ProgID="PBrush" ShapeID="_x0000_i1039" DrawAspect="Content" ObjectID="_1642864935" r:id="rId47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286815B9" w14:textId="2EFB287C" w:rsidR="00081087" w:rsidRDefault="003B3AA6" w:rsidP="0008108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</w:t>
            </w:r>
            <w:r w:rsidR="000333D2"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</w:t>
            </w:r>
            <w:r w:rsidR="007A4225">
              <w:rPr>
                <w:sz w:val="20"/>
                <w:szCs w:val="20"/>
              </w:rPr>
              <w:t>РК</w:t>
            </w:r>
            <w:r w:rsidR="00081087">
              <w:rPr>
                <w:sz w:val="20"/>
                <w:szCs w:val="20"/>
              </w:rPr>
              <w:t>.</w:t>
            </w:r>
          </w:p>
          <w:p w14:paraId="76E9EEB5" w14:textId="29199CA2" w:rsidR="004D2455" w:rsidRDefault="000B21E3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таблице «Этапы маршрута» отобразятся этапы </w:t>
            </w:r>
            <w:r w:rsidR="000333D2">
              <w:rPr>
                <w:sz w:val="20"/>
                <w:szCs w:val="20"/>
              </w:rPr>
              <w:t>маршрута</w:t>
            </w:r>
            <w:r>
              <w:rPr>
                <w:sz w:val="20"/>
                <w:szCs w:val="20"/>
              </w:rPr>
              <w:t xml:space="preserve"> согласования</w:t>
            </w:r>
            <w:r w:rsidR="004D2455">
              <w:rPr>
                <w:sz w:val="20"/>
                <w:szCs w:val="20"/>
              </w:rPr>
              <w:t xml:space="preserve"> документа.</w:t>
            </w:r>
          </w:p>
          <w:p w14:paraId="7D26D0ED" w14:textId="77777777" w:rsidR="00B31E42" w:rsidRDefault="00B31E42" w:rsidP="000333D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69AC1FA" w14:textId="77777777" w:rsidR="00B31E42" w:rsidRDefault="00B31E42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2.2.1. На каком этапе находится документ, т.е. какой этап «Активен» можно отследить по столбцу «Состояние».</w:t>
            </w:r>
          </w:p>
          <w:p w14:paraId="0A106678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ins w:id="0" w:author="А.Ю." w:date="2020-02-05T11:59:00Z"/>
                <w:sz w:val="20"/>
                <w:szCs w:val="20"/>
              </w:rPr>
            </w:pPr>
          </w:p>
          <w:p w14:paraId="48049042" w14:textId="77777777" w:rsidR="002D39C2" w:rsidRDefault="002D39C2" w:rsidP="002D39C2">
            <w:pPr>
              <w:tabs>
                <w:tab w:val="left" w:pos="252"/>
                <w:tab w:val="left" w:pos="492"/>
              </w:tabs>
              <w:jc w:val="both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Примечание!</w:t>
            </w:r>
          </w:p>
          <w:p w14:paraId="721F12FC" w14:textId="77777777" w:rsidR="002D39C2" w:rsidRDefault="002D39C2" w:rsidP="002D39C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запуска процесса согласования задание придет первому согласующему (по маршруту согласования в папку Мои задания), в том числе работнику, замещающему его в СЭД.</w:t>
            </w:r>
          </w:p>
          <w:p w14:paraId="2D2833AD" w14:textId="77777777" w:rsidR="002D39C2" w:rsidRDefault="002D39C2" w:rsidP="002D39C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</w:t>
            </w:r>
          </w:p>
          <w:p w14:paraId="442518D3" w14:textId="7A533D80" w:rsidR="002D39C2" w:rsidRDefault="002D39C2" w:rsidP="002D39C2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На скриншоте  документ находится на этапе согласования с Исполнителем (руководителем СП, ответственного за разработку и согласование стандарта).</w:t>
            </w:r>
          </w:p>
          <w:p w14:paraId="666B468B" w14:textId="77777777" w:rsidR="002D39C2" w:rsidRDefault="002D39C2" w:rsidP="002D39C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15FB610" w14:textId="77777777" w:rsidR="004D2455" w:rsidRDefault="004D2455" w:rsidP="00B31E4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</w:t>
            </w:r>
          </w:p>
          <w:p w14:paraId="16E5DA55" w14:textId="7BC5772B" w:rsidR="004D2455" w:rsidRPr="004D2455" w:rsidRDefault="004D2455" w:rsidP="00CE2D4C">
            <w:pPr>
              <w:tabs>
                <w:tab w:val="left" w:pos="252"/>
                <w:tab w:val="left" w:pos="492"/>
              </w:tabs>
              <w:jc w:val="both"/>
              <w:rPr>
                <w:b/>
                <w:i/>
                <w:sz w:val="20"/>
                <w:szCs w:val="20"/>
              </w:rPr>
            </w:pPr>
            <w:r w:rsidRPr="004D2455">
              <w:rPr>
                <w:i/>
                <w:sz w:val="20"/>
                <w:szCs w:val="20"/>
              </w:rPr>
              <w:t xml:space="preserve">На скриншоте  документ находится на этапе согласования с Исполнителем (руководителем СП, ответственного за </w:t>
            </w:r>
            <w:r w:rsidR="00CE2D4C">
              <w:rPr>
                <w:i/>
                <w:sz w:val="20"/>
                <w:szCs w:val="20"/>
              </w:rPr>
              <w:t>внесение изменений в стандарт</w:t>
            </w:r>
            <w:r w:rsidRPr="004D2455">
              <w:rPr>
                <w:i/>
                <w:sz w:val="20"/>
                <w:szCs w:val="20"/>
              </w:rPr>
              <w:t>).</w:t>
            </w:r>
          </w:p>
        </w:tc>
      </w:tr>
      <w:tr w:rsidR="002F1067" w:rsidRPr="00AB1E5B" w14:paraId="1316D4D1" w14:textId="77777777" w:rsidTr="00F9061E">
        <w:trPr>
          <w:trHeight w:val="1992"/>
        </w:trPr>
        <w:tc>
          <w:tcPr>
            <w:tcW w:w="6629" w:type="dxa"/>
            <w:tcBorders>
              <w:bottom w:val="nil"/>
            </w:tcBorders>
          </w:tcPr>
          <w:p w14:paraId="0BEF53E8" w14:textId="3FFE203B" w:rsidR="0045471E" w:rsidRDefault="00866AA6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object w:dxaOrig="4320" w:dyaOrig="1747" w14:anchorId="45E28DE4">
                <v:shape id="_x0000_i1040" type="#_x0000_t75" style="width:320.55pt;height:93.9pt" o:ole="">
                  <v:imagedata r:id="rId48" o:title=""/>
                </v:shape>
                <o:OLEObject Type="Embed" ProgID="PBrush" ShapeID="_x0000_i1040" DrawAspect="Content" ObjectID="_1642864936" r:id="rId49"/>
              </w:object>
            </w:r>
          </w:p>
        </w:tc>
        <w:tc>
          <w:tcPr>
            <w:tcW w:w="4114" w:type="dxa"/>
            <w:tcBorders>
              <w:bottom w:val="nil"/>
            </w:tcBorders>
          </w:tcPr>
          <w:p w14:paraId="6384B34D" w14:textId="4A113F19" w:rsidR="00FD348C" w:rsidRPr="00FD348C" w:rsidRDefault="00CC6D39" w:rsidP="00A91452">
            <w:pPr>
              <w:pStyle w:val="aa"/>
              <w:numPr>
                <w:ilvl w:val="0"/>
                <w:numId w:val="6"/>
              </w:numPr>
              <w:tabs>
                <w:tab w:val="left" w:pos="252"/>
              </w:tabs>
              <w:ind w:left="6" w:firstLine="0"/>
              <w:jc w:val="both"/>
              <w:rPr>
                <w:i/>
                <w:sz w:val="20"/>
                <w:szCs w:val="20"/>
              </w:rPr>
            </w:pPr>
            <w:r w:rsidRPr="00FD348C">
              <w:rPr>
                <w:b/>
                <w:sz w:val="20"/>
                <w:szCs w:val="20"/>
              </w:rPr>
              <w:t xml:space="preserve">Процесс согласования </w:t>
            </w:r>
            <w:r w:rsidR="002807FD" w:rsidRPr="002807FD">
              <w:rPr>
                <w:b/>
                <w:sz w:val="20"/>
                <w:szCs w:val="20"/>
              </w:rPr>
              <w:t>Извещени</w:t>
            </w:r>
            <w:r w:rsidR="002807FD">
              <w:rPr>
                <w:b/>
                <w:sz w:val="20"/>
                <w:szCs w:val="20"/>
              </w:rPr>
              <w:t>я</w:t>
            </w:r>
            <w:r w:rsidR="002807FD" w:rsidRPr="002807FD">
              <w:rPr>
                <w:b/>
                <w:sz w:val="20"/>
                <w:szCs w:val="20"/>
              </w:rPr>
              <w:t xml:space="preserve"> об изменении</w:t>
            </w:r>
            <w:r w:rsidR="002807FD" w:rsidRPr="00FD348C">
              <w:rPr>
                <w:b/>
                <w:sz w:val="20"/>
                <w:szCs w:val="20"/>
              </w:rPr>
              <w:t xml:space="preserve"> </w:t>
            </w:r>
            <w:r w:rsidR="002807FD">
              <w:rPr>
                <w:b/>
                <w:sz w:val="20"/>
                <w:szCs w:val="20"/>
              </w:rPr>
              <w:t xml:space="preserve">стандарта </w:t>
            </w:r>
            <w:r w:rsidR="00CA37FF" w:rsidRPr="00FD348C">
              <w:rPr>
                <w:b/>
                <w:sz w:val="20"/>
                <w:szCs w:val="20"/>
              </w:rPr>
              <w:t>ИС Концерна</w:t>
            </w:r>
            <w:r w:rsidRPr="00FD348C">
              <w:rPr>
                <w:b/>
                <w:sz w:val="20"/>
                <w:szCs w:val="20"/>
              </w:rPr>
              <w:t>.</w:t>
            </w:r>
            <w:r w:rsidR="00D7522A" w:rsidRPr="00FD348C">
              <w:rPr>
                <w:b/>
                <w:sz w:val="20"/>
                <w:szCs w:val="20"/>
              </w:rPr>
              <w:t xml:space="preserve"> </w:t>
            </w:r>
          </w:p>
          <w:p w14:paraId="5E079C30" w14:textId="74DF7526" w:rsidR="00D7522A" w:rsidRPr="00FD348C" w:rsidRDefault="00D7522A" w:rsidP="00FD348C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FD348C">
              <w:rPr>
                <w:i/>
                <w:sz w:val="20"/>
                <w:szCs w:val="20"/>
              </w:rPr>
              <w:t xml:space="preserve">Участник </w:t>
            </w:r>
            <w:r w:rsidR="001C4368" w:rsidRPr="00FD348C">
              <w:rPr>
                <w:i/>
                <w:sz w:val="20"/>
                <w:szCs w:val="20"/>
              </w:rPr>
              <w:t xml:space="preserve">процесса </w:t>
            </w:r>
            <w:r w:rsidRPr="00FD348C">
              <w:rPr>
                <w:i/>
                <w:sz w:val="20"/>
                <w:szCs w:val="20"/>
              </w:rPr>
              <w:t>согласования</w:t>
            </w:r>
            <w:r>
              <w:rPr>
                <w:rStyle w:val="af0"/>
                <w:i/>
                <w:sz w:val="20"/>
                <w:szCs w:val="20"/>
              </w:rPr>
              <w:footnoteReference w:id="3"/>
            </w:r>
            <w:r w:rsidRPr="00FD348C">
              <w:rPr>
                <w:i/>
                <w:sz w:val="20"/>
                <w:szCs w:val="20"/>
              </w:rPr>
              <w:t>:</w:t>
            </w:r>
          </w:p>
          <w:p w14:paraId="78305E9E" w14:textId="36B9DA9B" w:rsidR="009A54BD" w:rsidRPr="00354FFE" w:rsidRDefault="007D3F50" w:rsidP="00A91452">
            <w:pPr>
              <w:pStyle w:val="aa"/>
              <w:numPr>
                <w:ilvl w:val="1"/>
                <w:numId w:val="5"/>
              </w:numPr>
              <w:tabs>
                <w:tab w:val="left" w:pos="252"/>
                <w:tab w:val="left" w:pos="492"/>
              </w:tabs>
              <w:ind w:left="6" w:hanging="6"/>
              <w:jc w:val="both"/>
              <w:rPr>
                <w:sz w:val="20"/>
                <w:szCs w:val="20"/>
              </w:rPr>
            </w:pPr>
            <w:r w:rsidRPr="00354FFE">
              <w:rPr>
                <w:sz w:val="20"/>
                <w:szCs w:val="20"/>
              </w:rPr>
              <w:t>В</w:t>
            </w:r>
            <w:r w:rsidR="00A45318" w:rsidRPr="00354FFE">
              <w:rPr>
                <w:sz w:val="20"/>
                <w:szCs w:val="20"/>
              </w:rPr>
              <w:t xml:space="preserve"> представлении </w:t>
            </w:r>
            <w:r w:rsidR="00826A25" w:rsidRPr="00354FFE">
              <w:rPr>
                <w:sz w:val="20"/>
                <w:szCs w:val="20"/>
              </w:rPr>
              <w:t xml:space="preserve">папки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Мои задания</w:t>
            </w:r>
            <w:r w:rsidR="00826A25" w:rsidRPr="00354FFE">
              <w:rPr>
                <w:sz w:val="20"/>
                <w:szCs w:val="20"/>
              </w:rPr>
              <w:t xml:space="preserve">» (либо в подпапке 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По типу задания</w:t>
            </w:r>
            <w:r w:rsidR="00A45318"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A45318">
              <w:sym w:font="Symbol" w:char="F0AE"/>
            </w:r>
            <w:r w:rsidR="00A45318" w:rsidRPr="00354FFE">
              <w:rPr>
                <w:rFonts w:cs="Arial"/>
                <w:sz w:val="20"/>
                <w:szCs w:val="20"/>
              </w:rPr>
              <w:t xml:space="preserve"> </w:t>
            </w:r>
            <w:r w:rsidR="00A45318" w:rsidRPr="00354FFE">
              <w:rPr>
                <w:sz w:val="20"/>
                <w:szCs w:val="20"/>
              </w:rPr>
              <w:t>«</w:t>
            </w:r>
            <w:r w:rsidR="00A45318" w:rsidRPr="00354FFE">
              <w:rPr>
                <w:rFonts w:cs="Arial"/>
                <w:sz w:val="20"/>
                <w:szCs w:val="20"/>
              </w:rPr>
              <w:t>Согласование</w:t>
            </w:r>
            <w:r w:rsidR="00A45318" w:rsidRPr="00354FFE">
              <w:rPr>
                <w:sz w:val="20"/>
                <w:szCs w:val="20"/>
              </w:rPr>
              <w:t>»</w:t>
            </w:r>
            <w:r w:rsidR="00826A25" w:rsidRPr="00354FFE">
              <w:rPr>
                <w:sz w:val="20"/>
                <w:szCs w:val="20"/>
              </w:rPr>
              <w:t>)</w:t>
            </w:r>
            <w:r w:rsidR="001974D6" w:rsidRPr="00354FFE">
              <w:rPr>
                <w:sz w:val="20"/>
                <w:szCs w:val="20"/>
              </w:rPr>
              <w:t xml:space="preserve"> </w:t>
            </w:r>
            <w:r w:rsidRPr="00354FFE">
              <w:rPr>
                <w:sz w:val="20"/>
                <w:szCs w:val="20"/>
              </w:rPr>
              <w:t xml:space="preserve">найти </w:t>
            </w:r>
            <w:r w:rsidR="00A45318" w:rsidRPr="00354FFE">
              <w:rPr>
                <w:sz w:val="20"/>
                <w:szCs w:val="20"/>
              </w:rPr>
              <w:t xml:space="preserve"> карточку с заданием </w:t>
            </w:r>
            <w:r w:rsidRPr="00354FFE">
              <w:rPr>
                <w:sz w:val="20"/>
                <w:szCs w:val="20"/>
              </w:rPr>
              <w:t>типа «</w:t>
            </w:r>
            <w:r w:rsidR="00A45318" w:rsidRPr="00354FFE">
              <w:rPr>
                <w:sz w:val="20"/>
                <w:szCs w:val="20"/>
              </w:rPr>
              <w:t>согласование</w:t>
            </w:r>
            <w:r w:rsidRPr="00354FFE">
              <w:rPr>
                <w:sz w:val="20"/>
                <w:szCs w:val="20"/>
              </w:rPr>
              <w:t>»</w:t>
            </w:r>
            <w:r w:rsidR="00A45318" w:rsidRPr="00354FFE">
              <w:rPr>
                <w:sz w:val="20"/>
                <w:szCs w:val="20"/>
              </w:rPr>
              <w:t>.</w:t>
            </w:r>
            <w:r w:rsidR="00B0661A" w:rsidRPr="00354FFE">
              <w:rPr>
                <w:sz w:val="20"/>
                <w:szCs w:val="20"/>
              </w:rPr>
              <w:t xml:space="preserve"> Открыть карточку двойным </w:t>
            </w:r>
            <w:r w:rsidR="00170349">
              <w:rPr>
                <w:sz w:val="20"/>
                <w:szCs w:val="20"/>
              </w:rPr>
              <w:t>кликом</w:t>
            </w:r>
            <w:r w:rsidR="00B0661A" w:rsidRPr="00354FFE">
              <w:rPr>
                <w:sz w:val="20"/>
                <w:szCs w:val="20"/>
              </w:rPr>
              <w:t xml:space="preserve"> мыши.</w:t>
            </w:r>
          </w:p>
          <w:p w14:paraId="5167B851" w14:textId="660B958E" w:rsidR="00354FFE" w:rsidRPr="00354FFE" w:rsidRDefault="00354FFE" w:rsidP="00D41EA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280A8885" w14:textId="77777777" w:rsidTr="00F9061E">
        <w:trPr>
          <w:trHeight w:val="49"/>
        </w:trPr>
        <w:tc>
          <w:tcPr>
            <w:tcW w:w="6629" w:type="dxa"/>
            <w:tcBorders>
              <w:top w:val="nil"/>
              <w:bottom w:val="nil"/>
            </w:tcBorders>
          </w:tcPr>
          <w:p w14:paraId="229135C6" w14:textId="6838CB87" w:rsidR="00B963A7" w:rsidRDefault="00D2465C" w:rsidP="002B793F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4320" w:dyaOrig="3074" w14:anchorId="2AEE84BF">
                <v:shape id="_x0000_i1041" type="#_x0000_t75" style="width:294.25pt;height:189.7pt" o:ole="">
                  <v:imagedata r:id="rId50" o:title=""/>
                </v:shape>
                <o:OLEObject Type="Embed" ProgID="PBrush" ShapeID="_x0000_i1041" DrawAspect="Content" ObjectID="_1642864937" r:id="rId51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37C8A90F" w14:textId="1C030DE7" w:rsidR="00154777" w:rsidRPr="007B60E7" w:rsidRDefault="00154777" w:rsidP="001E4B36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 xml:space="preserve"> </w:t>
            </w:r>
            <w:r w:rsidR="00A351CB">
              <w:rPr>
                <w:sz w:val="20"/>
                <w:szCs w:val="20"/>
              </w:rPr>
              <w:t xml:space="preserve">РК документа, справа </w:t>
            </w:r>
            <w:r w:rsidR="001E4B36">
              <w:rPr>
                <w:sz w:val="20"/>
                <w:szCs w:val="20"/>
              </w:rPr>
              <w:t>появится карточка задания «Согласование». В</w:t>
            </w:r>
            <w:r w:rsidR="00A72200">
              <w:rPr>
                <w:sz w:val="20"/>
                <w:szCs w:val="20"/>
              </w:rPr>
              <w:t xml:space="preserve"> окне</w:t>
            </w:r>
            <w:r w:rsidR="001E4B36">
              <w:rPr>
                <w:sz w:val="20"/>
                <w:szCs w:val="20"/>
              </w:rPr>
              <w:t xml:space="preserve"> карточки задания</w:t>
            </w:r>
            <w:r w:rsidR="00B0661A">
              <w:rPr>
                <w:sz w:val="20"/>
                <w:szCs w:val="20"/>
              </w:rPr>
              <w:t xml:space="preserve"> </w:t>
            </w:r>
            <w:r w:rsidR="00A72200">
              <w:rPr>
                <w:sz w:val="20"/>
                <w:szCs w:val="20"/>
              </w:rPr>
              <w:t>в</w:t>
            </w:r>
            <w:r w:rsidR="00B0661A">
              <w:rPr>
                <w:sz w:val="20"/>
                <w:szCs w:val="20"/>
              </w:rPr>
              <w:t>зять задание в работу</w:t>
            </w:r>
            <w:r w:rsidR="00A72200">
              <w:rPr>
                <w:sz w:val="20"/>
                <w:szCs w:val="20"/>
              </w:rPr>
              <w:t>, нажав</w:t>
            </w:r>
            <w:r w:rsidR="00A351CB">
              <w:rPr>
                <w:sz w:val="20"/>
                <w:szCs w:val="20"/>
              </w:rPr>
              <w:t xml:space="preserve"> кнопку </w:t>
            </w:r>
            <w:r w:rsidR="00A351CB">
              <w:rPr>
                <w:noProof/>
              </w:rPr>
              <w:drawing>
                <wp:inline distT="0" distB="0" distL="0" distR="0" wp14:anchorId="4B60204A" wp14:editId="7158D25B">
                  <wp:extent cx="742384" cy="234437"/>
                  <wp:effectExtent l="0" t="0" r="63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0661A">
              <w:rPr>
                <w:sz w:val="20"/>
                <w:szCs w:val="20"/>
              </w:rPr>
              <w:t xml:space="preserve">. </w:t>
            </w:r>
          </w:p>
        </w:tc>
      </w:tr>
      <w:tr w:rsidR="002F1067" w:rsidRPr="00AB1E5B" w14:paraId="425EE4B5" w14:textId="77777777" w:rsidTr="00F9061E">
        <w:trPr>
          <w:trHeight w:val="4064"/>
        </w:trPr>
        <w:tc>
          <w:tcPr>
            <w:tcW w:w="6629" w:type="dxa"/>
            <w:tcBorders>
              <w:top w:val="nil"/>
              <w:bottom w:val="nil"/>
            </w:tcBorders>
          </w:tcPr>
          <w:p w14:paraId="405DC349" w14:textId="189D2FE1" w:rsidR="006C132F" w:rsidRDefault="0072084B" w:rsidP="00DC7CB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3590" w:dyaOrig="2625" w14:anchorId="04810BFF">
                <v:shape id="_x0000_i1042" type="#_x0000_t75" style="width:319.95pt;height:62.6pt" o:ole="">
                  <v:imagedata r:id="rId53" o:title=""/>
                </v:shape>
                <o:OLEObject Type="Embed" ProgID="PBrush" ShapeID="_x0000_i1042" DrawAspect="Content" ObjectID="_1642864938" r:id="rId54"/>
              </w:object>
            </w:r>
          </w:p>
          <w:p w14:paraId="2B99D709" w14:textId="13BA5ACF" w:rsidR="00883097" w:rsidRDefault="00883097" w:rsidP="00DC7CB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3A662D" wp14:editId="388A8FE7">
                  <wp:extent cx="3806042" cy="2253616"/>
                  <wp:effectExtent l="0" t="0" r="4445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6783" cy="2259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29082FC" w14:textId="25E936BA" w:rsidR="00B93AC2" w:rsidRPr="00B93AC2" w:rsidRDefault="00B93AC2" w:rsidP="00A91452">
            <w:pPr>
              <w:pStyle w:val="aa"/>
              <w:numPr>
                <w:ilvl w:val="1"/>
                <w:numId w:val="7"/>
              </w:numPr>
              <w:tabs>
                <w:tab w:val="left" w:pos="252"/>
                <w:tab w:val="left" w:pos="492"/>
              </w:tabs>
              <w:ind w:left="0" w:firstLine="6"/>
              <w:jc w:val="both"/>
              <w:rPr>
                <w:sz w:val="20"/>
                <w:szCs w:val="20"/>
              </w:rPr>
            </w:pPr>
            <w:r w:rsidRPr="00B93AC2">
              <w:rPr>
                <w:sz w:val="20"/>
                <w:szCs w:val="20"/>
              </w:rPr>
              <w:t xml:space="preserve">Работа с файлами. </w:t>
            </w:r>
          </w:p>
          <w:p w14:paraId="3B9D2EF1" w14:textId="4EC7F3EE" w:rsidR="006C3F4A" w:rsidRPr="00B93AC2" w:rsidRDefault="00B963A7" w:rsidP="00A91452">
            <w:pPr>
              <w:pStyle w:val="aa"/>
              <w:numPr>
                <w:ilvl w:val="2"/>
                <w:numId w:val="7"/>
              </w:numPr>
              <w:tabs>
                <w:tab w:val="left" w:pos="252"/>
                <w:tab w:val="left" w:pos="492"/>
              </w:tabs>
              <w:ind w:left="0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Просмотр </w:t>
            </w:r>
            <w:r w:rsidR="00167CF6" w:rsidRPr="004175C0">
              <w:rPr>
                <w:i/>
                <w:sz w:val="20"/>
                <w:szCs w:val="20"/>
              </w:rPr>
              <w:t>и редактирование</w:t>
            </w:r>
            <w:r w:rsidR="00167CF6" w:rsidRPr="00B93AC2">
              <w:rPr>
                <w:sz w:val="20"/>
                <w:szCs w:val="20"/>
              </w:rPr>
              <w:t xml:space="preserve"> </w:t>
            </w:r>
            <w:r w:rsidR="006C3F4A" w:rsidRPr="00B93AC2">
              <w:rPr>
                <w:sz w:val="20"/>
                <w:szCs w:val="20"/>
              </w:rPr>
              <w:t>приложенны</w:t>
            </w:r>
            <w:r w:rsidR="00FA4C1C" w:rsidRPr="00B93AC2">
              <w:rPr>
                <w:sz w:val="20"/>
                <w:szCs w:val="20"/>
              </w:rPr>
              <w:t xml:space="preserve">х </w:t>
            </w:r>
            <w:r w:rsidR="00032175" w:rsidRPr="00B93AC2">
              <w:rPr>
                <w:sz w:val="20"/>
                <w:szCs w:val="20"/>
              </w:rPr>
              <w:t xml:space="preserve">файлов </w:t>
            </w:r>
            <w:r w:rsidR="00FA4C1C" w:rsidRPr="00B93AC2">
              <w:rPr>
                <w:sz w:val="20"/>
                <w:szCs w:val="20"/>
              </w:rPr>
              <w:t>документов</w:t>
            </w:r>
            <w:r w:rsidR="006C3F4A" w:rsidRPr="00B93AC2">
              <w:rPr>
                <w:sz w:val="20"/>
                <w:szCs w:val="20"/>
              </w:rPr>
              <w:t>.</w:t>
            </w:r>
          </w:p>
          <w:p w14:paraId="2EC08CC7" w14:textId="34ED127F" w:rsidR="00635E87" w:rsidRPr="00951B93" w:rsidRDefault="00D62F57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951B93">
              <w:rPr>
                <w:sz w:val="20"/>
                <w:szCs w:val="20"/>
              </w:rPr>
              <w:t>Для просмотра</w:t>
            </w:r>
            <w:r w:rsidR="00AC0AEB" w:rsidRPr="00951B93">
              <w:rPr>
                <w:sz w:val="20"/>
                <w:szCs w:val="20"/>
              </w:rPr>
              <w:t xml:space="preserve"> файлов </w:t>
            </w:r>
            <w:r w:rsidRPr="00951B93">
              <w:rPr>
                <w:sz w:val="20"/>
                <w:szCs w:val="20"/>
              </w:rPr>
              <w:t xml:space="preserve">можно использовать </w:t>
            </w:r>
            <w:r w:rsidR="00B963A7" w:rsidRPr="00951B93">
              <w:rPr>
                <w:sz w:val="20"/>
                <w:szCs w:val="20"/>
              </w:rPr>
              <w:t xml:space="preserve"> область предпросмотра</w:t>
            </w:r>
            <w:r w:rsidR="006C3F4A" w:rsidRPr="00951B93">
              <w:rPr>
                <w:sz w:val="20"/>
                <w:szCs w:val="20"/>
              </w:rPr>
              <w:t>.</w:t>
            </w:r>
            <w:r w:rsidRPr="00951B93">
              <w:rPr>
                <w:sz w:val="20"/>
                <w:szCs w:val="20"/>
              </w:rPr>
              <w:t xml:space="preserve"> Для е</w:t>
            </w:r>
            <w:r w:rsidR="00BE5EDC" w:rsidRPr="00951B93">
              <w:rPr>
                <w:sz w:val="20"/>
                <w:szCs w:val="20"/>
              </w:rPr>
              <w:t>ё</w:t>
            </w:r>
            <w:r w:rsidRPr="00951B93">
              <w:rPr>
                <w:sz w:val="20"/>
                <w:szCs w:val="20"/>
              </w:rPr>
              <w:t xml:space="preserve"> настройки</w:t>
            </w:r>
            <w:r w:rsidR="006C3F4A" w:rsidRPr="00951B93">
              <w:rPr>
                <w:sz w:val="20"/>
                <w:szCs w:val="20"/>
              </w:rPr>
              <w:t xml:space="preserve"> выбрать</w:t>
            </w:r>
            <w:r w:rsidR="00B963A7" w:rsidRPr="00951B93">
              <w:rPr>
                <w:sz w:val="20"/>
                <w:szCs w:val="20"/>
              </w:rPr>
              <w:t xml:space="preserve"> в меню правой кнопки</w:t>
            </w:r>
            <w:r w:rsidR="00C02D89" w:rsidRPr="00951B93">
              <w:rPr>
                <w:sz w:val="20"/>
                <w:szCs w:val="20"/>
              </w:rPr>
              <w:t xml:space="preserve"> мыши</w:t>
            </w:r>
            <w:r w:rsidR="00B963A7" w:rsidRPr="00951B93">
              <w:rPr>
                <w:sz w:val="20"/>
                <w:szCs w:val="20"/>
              </w:rPr>
              <w:t xml:space="preserve"> в секции «Файлы» параметр </w:t>
            </w:r>
            <w:r w:rsidR="00B963A7" w:rsidRPr="00951B93">
              <w:rPr>
                <w:i/>
                <w:sz w:val="20"/>
                <w:szCs w:val="20"/>
              </w:rPr>
              <w:t>«Показать область предпросмотра»</w:t>
            </w:r>
            <w:r w:rsidR="006C3F4A" w:rsidRPr="00951B93">
              <w:rPr>
                <w:i/>
                <w:sz w:val="20"/>
                <w:szCs w:val="20"/>
              </w:rPr>
              <w:t xml:space="preserve">. </w:t>
            </w:r>
            <w:r w:rsidR="006C3F4A" w:rsidRPr="00951B93">
              <w:rPr>
                <w:sz w:val="20"/>
                <w:szCs w:val="20"/>
              </w:rPr>
              <w:t xml:space="preserve">Затем один раз </w:t>
            </w:r>
            <w:r w:rsidR="00AC0AEB" w:rsidRPr="00951B93">
              <w:rPr>
                <w:sz w:val="20"/>
                <w:szCs w:val="20"/>
              </w:rPr>
              <w:t>кликнуть</w:t>
            </w:r>
            <w:r w:rsidR="006C3F4A" w:rsidRPr="00951B93">
              <w:rPr>
                <w:sz w:val="20"/>
                <w:szCs w:val="20"/>
              </w:rPr>
              <w:t xml:space="preserve"> левой кнопкой мыши по вложенному </w:t>
            </w:r>
            <w:r w:rsidR="00AC0AEB" w:rsidRPr="00951B93">
              <w:rPr>
                <w:sz w:val="20"/>
                <w:szCs w:val="20"/>
              </w:rPr>
              <w:t>файлу документа</w:t>
            </w:r>
            <w:r w:rsidR="006C3F4A" w:rsidRPr="00951B93">
              <w:rPr>
                <w:sz w:val="20"/>
                <w:szCs w:val="20"/>
              </w:rPr>
              <w:t>. Документ отобразится в области предпросмотра.</w:t>
            </w:r>
          </w:p>
          <w:p w14:paraId="47DB47D0" w14:textId="6A00AB4F" w:rsidR="00785FCF" w:rsidRDefault="00785FCF" w:rsidP="00785FC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B963A7" w:rsidRPr="00AB1E5B" w14:paraId="3326039D" w14:textId="77777777" w:rsidTr="0075322B">
        <w:trPr>
          <w:trHeight w:val="2971"/>
        </w:trPr>
        <w:tc>
          <w:tcPr>
            <w:tcW w:w="6629" w:type="dxa"/>
            <w:tcBorders>
              <w:top w:val="nil"/>
              <w:bottom w:val="nil"/>
            </w:tcBorders>
          </w:tcPr>
          <w:p w14:paraId="04B2C33B" w14:textId="2CFDF9DB" w:rsidR="006C132F" w:rsidRPr="00AE4E0A" w:rsidRDefault="006C132F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10"/>
                <w:szCs w:val="10"/>
              </w:rPr>
            </w:pPr>
          </w:p>
          <w:p w14:paraId="7A7CD95A" w14:textId="7B514155" w:rsidR="006C132F" w:rsidRDefault="008363D4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2345" w:dyaOrig="11070" w14:anchorId="43A66CF6">
                <v:shape id="_x0000_i1043" type="#_x0000_t75" style="width:300.5pt;height:269.2pt" o:ole="">
                  <v:imagedata r:id="rId56" o:title=""/>
                </v:shape>
                <o:OLEObject Type="Embed" ProgID="PBrush" ShapeID="_x0000_i1043" DrawAspect="Content" ObjectID="_1642864939" r:id="rId57"/>
              </w:object>
            </w:r>
          </w:p>
          <w:p w14:paraId="58E7B4EB" w14:textId="4D3C558D" w:rsidR="00016845" w:rsidRDefault="0001684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A0389" w14:textId="367AFEE0" w:rsidR="00C31482" w:rsidRDefault="00211BDB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br/>
            </w:r>
            <w:r w:rsidR="00AE4E0A">
              <w:object w:dxaOrig="11670" w:dyaOrig="5685" w14:anchorId="4A72377A">
                <v:shape id="_x0000_i1044" type="#_x0000_t75" style="width:270.45pt;height:131.5pt" o:ole="">
                  <v:imagedata r:id="rId58" o:title=""/>
                </v:shape>
                <o:OLEObject Type="Embed" ProgID="PBrush" ShapeID="_x0000_i1044" DrawAspect="Content" ObjectID="_1642864940" r:id="rId59"/>
              </w:object>
            </w:r>
          </w:p>
          <w:p w14:paraId="6FDABAB5" w14:textId="77777777" w:rsidR="00AE4E0A" w:rsidRDefault="00AE4E0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804747B" w14:textId="40980AE3" w:rsidR="00016845" w:rsidRDefault="00C74273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pict w14:anchorId="1A94FC09">
                <v:shape id="_x0000_i1045" type="#_x0000_t75" style="width:311.15pt;height:186.55pt">
                  <v:imagedata r:id="rId60" o:title=""/>
                </v:shape>
              </w:pict>
            </w:r>
          </w:p>
          <w:p w14:paraId="045369A1" w14:textId="77777777" w:rsidR="00211BDB" w:rsidRPr="00AE4E0A" w:rsidRDefault="00211BDB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34F06BCF" w14:textId="5C3F88BB" w:rsidR="00016845" w:rsidRDefault="00C74273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lastRenderedPageBreak/>
              <w:pict w14:anchorId="191CF5F8">
                <v:shape id="_x0000_i1046" type="#_x0000_t75" style="width:313.65pt;height:262.35pt">
                  <v:imagedata r:id="rId61" o:title=""/>
                </v:shape>
              </w:pict>
            </w:r>
          </w:p>
          <w:p w14:paraId="4F51600F" w14:textId="77777777" w:rsidR="007A71AD" w:rsidRDefault="007A71AD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4DF4A912" w14:textId="5AB46294" w:rsidR="00D878CA" w:rsidRDefault="007811A8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object w:dxaOrig="12105" w:dyaOrig="2025" w14:anchorId="0789FBA7">
                <v:shape id="_x0000_i1047" type="#_x0000_t75" style="width:314.9pt;height:52.6pt" o:ole="">
                  <v:imagedata r:id="rId62" o:title=""/>
                </v:shape>
                <o:OLEObject Type="Embed" ProgID="PBrush" ShapeID="_x0000_i1047" DrawAspect="Content" ObjectID="_1642864941" r:id="rId63"/>
              </w:object>
            </w:r>
          </w:p>
          <w:p w14:paraId="3E06FD71" w14:textId="77777777" w:rsidR="00D878CA" w:rsidRDefault="00D878CA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49790EF" w14:textId="77777777" w:rsidR="00986E71" w:rsidRDefault="00986E71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5528D277" w14:textId="23363996" w:rsidR="00B30A9A" w:rsidRDefault="00753DD5" w:rsidP="0075322B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object w:dxaOrig="6420" w:dyaOrig="3945" w14:anchorId="17AEA43E">
                <v:shape id="_x0000_i1048" type="#_x0000_t75" style="width:242.9pt;height:149pt" o:ole="">
                  <v:imagedata r:id="rId64" o:title=""/>
                </v:shape>
                <o:OLEObject Type="Embed" ProgID="PBrush" ShapeID="_x0000_i1048" DrawAspect="Content" ObjectID="_1642864942" r:id="rId65"/>
              </w:obje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57659F1E" w14:textId="77777777" w:rsidR="00914BA9" w:rsidRPr="00AE4E0A" w:rsidRDefault="00914BA9" w:rsidP="006C3F4A">
            <w:pPr>
              <w:tabs>
                <w:tab w:val="left" w:pos="252"/>
                <w:tab w:val="left" w:pos="492"/>
              </w:tabs>
              <w:jc w:val="both"/>
              <w:rPr>
                <w:sz w:val="10"/>
                <w:szCs w:val="10"/>
              </w:rPr>
            </w:pPr>
          </w:p>
          <w:p w14:paraId="512D0AA4" w14:textId="2107EFBB" w:rsidR="00B963A7" w:rsidRPr="0035669A" w:rsidRDefault="00785FCF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</w:t>
            </w:r>
            <w:r w:rsidR="00BE5EDC" w:rsidRPr="004175C0">
              <w:rPr>
                <w:i/>
                <w:sz w:val="20"/>
                <w:szCs w:val="20"/>
              </w:rPr>
              <w:t xml:space="preserve"> </w:t>
            </w:r>
            <w:r w:rsidRPr="004175C0">
              <w:rPr>
                <w:i/>
                <w:sz w:val="20"/>
                <w:szCs w:val="20"/>
              </w:rPr>
              <w:t xml:space="preserve">для чтения файл </w:t>
            </w:r>
            <w:r w:rsidRPr="0035669A">
              <w:rPr>
                <w:sz w:val="20"/>
                <w:szCs w:val="20"/>
              </w:rPr>
              <w:t xml:space="preserve">можно двойным </w:t>
            </w:r>
            <w:r w:rsidR="003C31D5" w:rsidRPr="0035669A">
              <w:rPr>
                <w:sz w:val="20"/>
                <w:szCs w:val="20"/>
              </w:rPr>
              <w:t xml:space="preserve">кликом </w:t>
            </w:r>
            <w:r w:rsidRPr="0035669A">
              <w:rPr>
                <w:sz w:val="20"/>
                <w:szCs w:val="20"/>
              </w:rPr>
              <w:t>мыши либо н</w:t>
            </w:r>
            <w:r w:rsidR="006C3F4A" w:rsidRPr="0035669A">
              <w:rPr>
                <w:sz w:val="20"/>
                <w:szCs w:val="20"/>
              </w:rPr>
              <w:t xml:space="preserve">ажать на файл правой кнопкой мыши и выбрать в меню </w:t>
            </w:r>
            <w:r w:rsidR="006C3F4A" w:rsidRPr="0035669A">
              <w:rPr>
                <w:i/>
                <w:sz w:val="20"/>
                <w:szCs w:val="20"/>
              </w:rPr>
              <w:t>«Открыть для чтения».</w:t>
            </w:r>
          </w:p>
          <w:p w14:paraId="1303E2E3" w14:textId="74B51871" w:rsidR="00E027F4" w:rsidRDefault="00F3321A" w:rsidP="00A91452">
            <w:pPr>
              <w:pStyle w:val="aa"/>
              <w:numPr>
                <w:ilvl w:val="3"/>
                <w:numId w:val="7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>Открыть для редактирования файл</w:t>
            </w:r>
            <w:r w:rsidRPr="0035669A">
              <w:rPr>
                <w:sz w:val="20"/>
                <w:szCs w:val="20"/>
              </w:rPr>
              <w:t xml:space="preserve"> – нажать на вложенный файл правой кнопкой мыши и выбрать в меню </w:t>
            </w:r>
            <w:r w:rsidRPr="0035669A">
              <w:rPr>
                <w:i/>
                <w:sz w:val="20"/>
                <w:szCs w:val="20"/>
              </w:rPr>
              <w:t>«Открыть для редактирования».</w:t>
            </w:r>
            <w:r w:rsidRPr="0035669A">
              <w:rPr>
                <w:sz w:val="20"/>
                <w:szCs w:val="20"/>
              </w:rPr>
              <w:t xml:space="preserve"> Внести правки и сохранить </w:t>
            </w:r>
            <w:r w:rsidR="003772E3" w:rsidRPr="0035669A">
              <w:rPr>
                <w:sz w:val="20"/>
                <w:szCs w:val="20"/>
              </w:rPr>
              <w:t xml:space="preserve">файл, затем сохранить </w:t>
            </w:r>
            <w:r w:rsidRPr="0035669A">
              <w:rPr>
                <w:sz w:val="20"/>
                <w:szCs w:val="20"/>
              </w:rPr>
              <w:t>карточку</w:t>
            </w:r>
            <w:r w:rsidR="007764D8">
              <w:rPr>
                <w:sz w:val="20"/>
                <w:szCs w:val="20"/>
              </w:rPr>
              <w:t xml:space="preserve"> (команда </w:t>
            </w:r>
            <w:r w:rsidR="007764D8">
              <w:object w:dxaOrig="1515" w:dyaOrig="1365" w14:anchorId="01D2034F">
                <v:shape id="_x0000_i1049" type="#_x0000_t75" style="width:42.55pt;height:38.2pt" o:ole="">
                  <v:imagedata r:id="rId66" o:title=""/>
                </v:shape>
                <o:OLEObject Type="Embed" ProgID="PBrush" ShapeID="_x0000_i1049" DrawAspect="Content" ObjectID="_1642864943" r:id="rId67"/>
              </w:object>
            </w:r>
            <w:r w:rsidR="007764D8">
              <w:t>)</w:t>
            </w:r>
            <w:r w:rsidR="006B783F" w:rsidRPr="0035669A">
              <w:rPr>
                <w:sz w:val="20"/>
                <w:szCs w:val="20"/>
              </w:rPr>
              <w:t xml:space="preserve">. Будет создана новая </w:t>
            </w:r>
            <w:r w:rsidR="006B783F" w:rsidRPr="0035669A">
              <w:rPr>
                <w:sz w:val="20"/>
                <w:szCs w:val="20"/>
              </w:rPr>
              <w:lastRenderedPageBreak/>
              <w:t>версия файла.</w:t>
            </w:r>
          </w:p>
          <w:p w14:paraId="7AE1BB2D" w14:textId="120F7A70" w:rsidR="00016845" w:rsidRPr="00545800" w:rsidRDefault="00545800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545800">
              <w:rPr>
                <w:color w:val="FF0000"/>
                <w:sz w:val="20"/>
                <w:szCs w:val="20"/>
              </w:rPr>
              <w:t>!Примечание: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</w:p>
          <w:p w14:paraId="67FA1805" w14:textId="6BCAE6DA" w:rsidR="00016845" w:rsidRDefault="00B85352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Правки в документ необходимо вносить в режиме рецензирования.</w:t>
            </w:r>
          </w:p>
          <w:p w14:paraId="66D59B9D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E27FB37" w14:textId="77777777" w:rsidR="00926A8D" w:rsidRDefault="00926A8D" w:rsidP="00926A8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в меню правой кнопки нет команды </w:t>
            </w:r>
            <w:r>
              <w:rPr>
                <w:i/>
                <w:sz w:val="20"/>
                <w:szCs w:val="20"/>
              </w:rPr>
              <w:t xml:space="preserve">«Открыть для редактирования», необходимо в меню левой панели выбрать команду  </w:t>
            </w:r>
            <w:r>
              <w:rPr>
                <w:sz w:val="20"/>
                <w:szCs w:val="20"/>
              </w:rPr>
              <w:object w:dxaOrig="960" w:dyaOrig="750" w14:anchorId="411CEFCA">
                <v:shape id="_x0000_i1050" type="#_x0000_t75" style="width:48.2pt;height:37.55pt" o:ole="">
                  <v:imagedata r:id="rId68" o:title=""/>
                </v:shape>
                <o:OLEObject Type="Embed" ProgID="PBrush" ShapeID="_x0000_i1050" DrawAspect="Content" ObjectID="_1642864944" r:id="rId69"/>
              </w:object>
            </w:r>
            <w:r>
              <w:rPr>
                <w:sz w:val="20"/>
                <w:szCs w:val="20"/>
              </w:rPr>
              <w:t xml:space="preserve">. Команда открывает возможность редактировать поля РК, файлы. </w:t>
            </w:r>
          </w:p>
          <w:p w14:paraId="0BCEBC10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41765A0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0A29FA4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9D31B70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2D06EC0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135BE80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5DA0CFE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931339B" w14:textId="77777777" w:rsidR="00D97147" w:rsidRDefault="00D97147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F190A1D" w14:textId="77777777" w:rsidR="00AE4E0A" w:rsidRDefault="00AE4E0A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922E035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3.3.2  </w:t>
            </w:r>
            <w:r w:rsidRPr="00AB6191">
              <w:rPr>
                <w:i/>
                <w:sz w:val="20"/>
                <w:szCs w:val="20"/>
              </w:rPr>
              <w:t>Просмотр версий файла.</w:t>
            </w:r>
          </w:p>
          <w:p w14:paraId="5A0032A9" w14:textId="77777777" w:rsidR="00211BDB" w:rsidRDefault="00211BDB" w:rsidP="00211BD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8538A4">
              <w:rPr>
                <w:sz w:val="20"/>
                <w:szCs w:val="20"/>
              </w:rPr>
              <w:t>Просмотреть список версий файлов можно, вызвав контекстное меню нажатием правой кнопки мыши</w:t>
            </w:r>
            <w:r w:rsidRPr="008538A4">
              <w:rPr>
                <w:rFonts w:cs="Arial"/>
                <w:sz w:val="20"/>
                <w:szCs w:val="20"/>
              </w:rPr>
              <w:t xml:space="preserve"> </w:t>
            </w:r>
            <w:r w:rsidRPr="008538A4">
              <w:rPr>
                <w:sz w:val="20"/>
                <w:szCs w:val="20"/>
              </w:rPr>
              <w:t>на файле и выбрав «Список версий».</w:t>
            </w:r>
            <w:r>
              <w:rPr>
                <w:sz w:val="20"/>
                <w:szCs w:val="20"/>
              </w:rPr>
              <w:t xml:space="preserve"> Откроется окно «Версии файла «Наименование файла».</w:t>
            </w:r>
          </w:p>
          <w:p w14:paraId="00786511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5C9EA3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E2AD37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5C1F77E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D404096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4FAB3F4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0D65C0D" w14:textId="77777777" w:rsidR="00DA3D46" w:rsidRDefault="00DA3D46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BFF43E6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ADCB19C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2F968C75" w14:textId="77777777" w:rsidR="00016845" w:rsidRDefault="00016845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53995B6" w14:textId="77777777" w:rsidR="00AE4E0A" w:rsidRDefault="00AE4E0A" w:rsidP="000168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449BEBC1" w14:textId="451CFA3F" w:rsidR="00E81111" w:rsidRPr="00AE4E0A" w:rsidRDefault="00E81111" w:rsidP="00A91452">
            <w:pPr>
              <w:pStyle w:val="aa"/>
              <w:numPr>
                <w:ilvl w:val="2"/>
                <w:numId w:val="11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Сохранить </w:t>
            </w:r>
            <w:r w:rsidR="004175C0" w:rsidRPr="004175C0">
              <w:rPr>
                <w:i/>
                <w:sz w:val="20"/>
                <w:szCs w:val="20"/>
              </w:rPr>
              <w:t xml:space="preserve">файл </w:t>
            </w:r>
            <w:r w:rsidRPr="004175C0">
              <w:rPr>
                <w:i/>
                <w:sz w:val="20"/>
                <w:szCs w:val="20"/>
              </w:rPr>
              <w:t xml:space="preserve">в файловую систему </w:t>
            </w:r>
            <w:r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Pr="00E81111">
              <w:rPr>
                <w:rFonts w:cs="Arial"/>
                <w:sz w:val="20"/>
                <w:szCs w:val="20"/>
              </w:rPr>
              <w:t xml:space="preserve"> </w:t>
            </w:r>
            <w:r w:rsidRPr="00E81111">
              <w:rPr>
                <w:sz w:val="20"/>
                <w:szCs w:val="20"/>
              </w:rPr>
              <w:t>на файле и выбрав «</w:t>
            </w:r>
            <w:r>
              <w:rPr>
                <w:sz w:val="20"/>
                <w:szCs w:val="20"/>
              </w:rPr>
              <w:t>Сохранить как</w:t>
            </w:r>
            <w:r w:rsidRPr="00E81111">
              <w:rPr>
                <w:sz w:val="20"/>
                <w:szCs w:val="20"/>
              </w:rPr>
              <w:t xml:space="preserve">». Откроется окно </w:t>
            </w:r>
            <w:r w:rsidR="002F7D02">
              <w:rPr>
                <w:sz w:val="20"/>
                <w:szCs w:val="20"/>
              </w:rPr>
              <w:t>проводника. Указать диск/папку, куда сохраняется файл из СЭД.</w:t>
            </w:r>
          </w:p>
          <w:p w14:paraId="7D312694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1D6ED4E0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FE960C1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77319B9C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452BA529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366BE88B" w14:textId="77777777" w:rsidR="00AE4E0A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0AC5DF09" w14:textId="77777777" w:rsidR="00AE4E0A" w:rsidRPr="002F7D02" w:rsidRDefault="00AE4E0A" w:rsidP="00AE4E0A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color w:val="FF0000"/>
                <w:sz w:val="20"/>
                <w:szCs w:val="20"/>
              </w:rPr>
            </w:pPr>
          </w:p>
          <w:p w14:paraId="2653B250" w14:textId="4B552712" w:rsidR="00206E69" w:rsidRPr="002F7D02" w:rsidRDefault="00E81111" w:rsidP="00A91452">
            <w:pPr>
              <w:pStyle w:val="aa"/>
              <w:numPr>
                <w:ilvl w:val="2"/>
                <w:numId w:val="11"/>
              </w:numPr>
              <w:tabs>
                <w:tab w:val="left" w:pos="252"/>
                <w:tab w:val="left" w:pos="492"/>
              </w:tabs>
              <w:ind w:left="6" w:firstLine="0"/>
              <w:jc w:val="both"/>
              <w:rPr>
                <w:color w:val="FF0000"/>
                <w:sz w:val="20"/>
                <w:szCs w:val="20"/>
              </w:rPr>
            </w:pPr>
            <w:r w:rsidRPr="004175C0">
              <w:rPr>
                <w:i/>
                <w:sz w:val="20"/>
                <w:szCs w:val="20"/>
              </w:rPr>
              <w:t xml:space="preserve">Заменить файл в </w:t>
            </w:r>
            <w:r w:rsidR="002F7D02" w:rsidRPr="004175C0">
              <w:rPr>
                <w:i/>
                <w:sz w:val="20"/>
                <w:szCs w:val="20"/>
              </w:rPr>
              <w:t>СЭД</w:t>
            </w:r>
            <w:r w:rsidR="00206E69">
              <w:rPr>
                <w:color w:val="FF0000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можно, вызвав контекстное меню нажатием правой кнопки мыши</w:t>
            </w:r>
            <w:r w:rsidR="00206E69" w:rsidRPr="00E81111">
              <w:rPr>
                <w:rFonts w:cs="Arial"/>
                <w:sz w:val="20"/>
                <w:szCs w:val="20"/>
              </w:rPr>
              <w:t xml:space="preserve"> </w:t>
            </w:r>
            <w:r w:rsidR="00206E69" w:rsidRPr="00E81111">
              <w:rPr>
                <w:sz w:val="20"/>
                <w:szCs w:val="20"/>
              </w:rPr>
              <w:t>на файле</w:t>
            </w:r>
            <w:r w:rsidR="0081026E">
              <w:rPr>
                <w:sz w:val="20"/>
                <w:szCs w:val="20"/>
              </w:rPr>
              <w:t xml:space="preserve"> в РК документа</w:t>
            </w:r>
            <w:r w:rsidR="00206E69" w:rsidRPr="00E81111">
              <w:rPr>
                <w:sz w:val="20"/>
                <w:szCs w:val="20"/>
              </w:rPr>
              <w:t xml:space="preserve"> и выбрав «</w:t>
            </w:r>
            <w:r w:rsidR="00206E69">
              <w:rPr>
                <w:sz w:val="20"/>
                <w:szCs w:val="20"/>
              </w:rPr>
              <w:t>Заменить</w:t>
            </w:r>
            <w:r w:rsidR="00206E69" w:rsidRPr="00E81111">
              <w:rPr>
                <w:sz w:val="20"/>
                <w:szCs w:val="20"/>
              </w:rPr>
              <w:t xml:space="preserve">». Откроется окно </w:t>
            </w:r>
            <w:r w:rsidR="00206E69">
              <w:rPr>
                <w:sz w:val="20"/>
                <w:szCs w:val="20"/>
              </w:rPr>
              <w:t>проводника, где выбрать файл</w:t>
            </w:r>
            <w:r w:rsidR="00DA3D46">
              <w:rPr>
                <w:sz w:val="20"/>
                <w:szCs w:val="20"/>
              </w:rPr>
              <w:t xml:space="preserve"> для замены.</w:t>
            </w:r>
            <w:r w:rsidR="00206E69">
              <w:rPr>
                <w:sz w:val="20"/>
                <w:szCs w:val="20"/>
              </w:rPr>
              <w:t>.</w:t>
            </w:r>
          </w:p>
          <w:p w14:paraId="6757D5BB" w14:textId="77777777" w:rsidR="00340A45" w:rsidRPr="00547DEE" w:rsidRDefault="00340A45" w:rsidP="00547DEE">
            <w:pPr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 w:rsidRPr="00547DEE">
              <w:rPr>
                <w:sz w:val="20"/>
                <w:szCs w:val="20"/>
              </w:rPr>
              <w:t xml:space="preserve">Затем сохранить карточку (команда </w:t>
            </w:r>
            <w:r>
              <w:object w:dxaOrig="1515" w:dyaOrig="1365" w14:anchorId="63391F05">
                <v:shape id="_x0000_i1051" type="#_x0000_t75" style="width:42.55pt;height:38.2pt" o:ole="">
                  <v:imagedata r:id="rId66" o:title=""/>
                </v:shape>
                <o:OLEObject Type="Embed" ProgID="PBrush" ShapeID="_x0000_i1051" DrawAspect="Content" ObjectID="_1642864945" r:id="rId70"/>
              </w:object>
            </w:r>
            <w:r>
              <w:t>)</w:t>
            </w:r>
            <w:r w:rsidRPr="00547DEE">
              <w:rPr>
                <w:sz w:val="20"/>
                <w:szCs w:val="20"/>
              </w:rPr>
              <w:t>. Будет создана новая версия файла.</w:t>
            </w:r>
          </w:p>
          <w:p w14:paraId="31488C5A" w14:textId="65F2B41B" w:rsidR="00C31482" w:rsidRDefault="00C314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F7147C3" w14:textId="77777777" w:rsidR="00137782" w:rsidRDefault="00137782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6621D52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D0B9C24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1720A9C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F0DF47D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56935F5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0047A39E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75C8CEF" w14:textId="77777777" w:rsidR="00986E71" w:rsidRDefault="00986E71" w:rsidP="009D249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611F4656" w14:textId="11A27B03" w:rsidR="00D67FDB" w:rsidRDefault="006A0B7B" w:rsidP="00D67FDB">
            <w:pPr>
              <w:jc w:val="both"/>
              <w:rPr>
                <w:sz w:val="20"/>
                <w:szCs w:val="20"/>
              </w:rPr>
            </w:pPr>
            <w:r w:rsidRPr="006A0B7B">
              <w:rPr>
                <w:sz w:val="20"/>
                <w:szCs w:val="20"/>
              </w:rPr>
              <w:t>3.3.</w:t>
            </w:r>
            <w:r w:rsidR="00547DEE">
              <w:rPr>
                <w:sz w:val="20"/>
                <w:szCs w:val="20"/>
              </w:rPr>
              <w:t>5</w:t>
            </w:r>
            <w:r w:rsidRPr="006A0B7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="00D67FDB" w:rsidRPr="00D67FDB">
              <w:rPr>
                <w:i/>
                <w:sz w:val="20"/>
                <w:szCs w:val="20"/>
              </w:rPr>
              <w:t>Создание копии файла.</w:t>
            </w:r>
          </w:p>
          <w:p w14:paraId="1922A4F7" w14:textId="7FE2B725" w:rsidR="00D67FDB" w:rsidRPr="00D67FDB" w:rsidRDefault="006A0B7B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необходимости</w:t>
            </w:r>
            <w:r w:rsidR="00D67FDB">
              <w:rPr>
                <w:sz w:val="20"/>
                <w:szCs w:val="20"/>
              </w:rPr>
              <w:t xml:space="preserve"> в системе </w:t>
            </w:r>
            <w:r w:rsidR="00D67FDB" w:rsidRPr="00D67FDB">
              <w:rPr>
                <w:sz w:val="20"/>
                <w:szCs w:val="20"/>
              </w:rPr>
              <w:t>доступна функция  создания отдельной копи</w:t>
            </w:r>
            <w:r w:rsidR="00B73A32">
              <w:rPr>
                <w:sz w:val="20"/>
                <w:szCs w:val="20"/>
              </w:rPr>
              <w:t>и</w:t>
            </w:r>
            <w:r w:rsidR="00D67FDB" w:rsidRPr="00D67FDB">
              <w:rPr>
                <w:sz w:val="20"/>
                <w:szCs w:val="20"/>
              </w:rPr>
              <w:t xml:space="preserve"> файла (с указанием автора копии).</w:t>
            </w:r>
          </w:p>
          <w:p w14:paraId="031E2448" w14:textId="2340A662" w:rsidR="006A0B7B" w:rsidRDefault="00D67FDB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</w:t>
            </w:r>
            <w:r w:rsidR="006A0B7B">
              <w:rPr>
                <w:sz w:val="20"/>
                <w:szCs w:val="20"/>
              </w:rPr>
              <w:t xml:space="preserve">создания </w:t>
            </w:r>
            <w:r w:rsidR="006A0B7B" w:rsidRPr="00890260">
              <w:rPr>
                <w:color w:val="000000" w:themeColor="text1"/>
                <w:sz w:val="20"/>
                <w:szCs w:val="20"/>
              </w:rPr>
              <w:t xml:space="preserve">копии файла нужно </w:t>
            </w:r>
            <w:r w:rsidR="006A0B7B" w:rsidRPr="003B69C2">
              <w:rPr>
                <w:sz w:val="20"/>
                <w:szCs w:val="20"/>
              </w:rPr>
              <w:t xml:space="preserve">нажать </w:t>
            </w:r>
            <w:r w:rsidR="006A0B7B" w:rsidRPr="00BE5EDC">
              <w:rPr>
                <w:sz w:val="20"/>
                <w:szCs w:val="20"/>
              </w:rPr>
              <w:t>на файл правой кнопкой мыши и выбрать в меню</w:t>
            </w:r>
            <w:r w:rsidR="006A0B7B" w:rsidRPr="003B69C2">
              <w:rPr>
                <w:sz w:val="20"/>
                <w:szCs w:val="20"/>
              </w:rPr>
              <w:t xml:space="preserve"> </w:t>
            </w:r>
            <w:r w:rsidR="006A0B7B" w:rsidRPr="000E085B">
              <w:rPr>
                <w:b/>
                <w:sz w:val="20"/>
                <w:szCs w:val="20"/>
              </w:rPr>
              <w:t>«</w:t>
            </w:r>
            <w:r w:rsidR="006A0B7B" w:rsidRPr="00914BA9">
              <w:rPr>
                <w:i/>
                <w:sz w:val="20"/>
                <w:szCs w:val="20"/>
              </w:rPr>
              <w:t>Создать копию».</w:t>
            </w:r>
            <w:r w:rsidR="006A0B7B" w:rsidRPr="00BE5EDC">
              <w:rPr>
                <w:sz w:val="20"/>
                <w:szCs w:val="20"/>
              </w:rPr>
              <w:t xml:space="preserve"> </w:t>
            </w:r>
          </w:p>
          <w:p w14:paraId="231FCD3D" w14:textId="77777777" w:rsidR="00D878CA" w:rsidRDefault="00D878CA" w:rsidP="006A0B7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E8A3E9A" w14:textId="6C886C90" w:rsid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r w:rsidRPr="004C14FA">
              <w:rPr>
                <w:color w:val="FF0000"/>
                <w:sz w:val="20"/>
                <w:szCs w:val="20"/>
              </w:rPr>
              <w:t>!Примечание:</w:t>
            </w:r>
            <w:r>
              <w:rPr>
                <w:color w:val="FF0000"/>
                <w:sz w:val="20"/>
                <w:szCs w:val="20"/>
              </w:rPr>
              <w:t xml:space="preserve"> </w:t>
            </w:r>
            <w:r>
              <w:rPr>
                <w:color w:val="000000" w:themeColor="text1"/>
                <w:sz w:val="20"/>
                <w:szCs w:val="20"/>
              </w:rPr>
              <w:t>При наличии замечаний согласующий</w:t>
            </w:r>
            <w:r w:rsidR="0059352A">
              <w:rPr>
                <w:color w:val="000000" w:themeColor="text1"/>
                <w:sz w:val="20"/>
                <w:szCs w:val="20"/>
              </w:rPr>
              <w:t xml:space="preserve"> выполняет действия, согласно правам доступа на конкретном этапе</w:t>
            </w:r>
            <w:r w:rsidR="00457B53">
              <w:rPr>
                <w:color w:val="000000" w:themeColor="text1"/>
                <w:sz w:val="20"/>
                <w:szCs w:val="20"/>
              </w:rPr>
              <w:t>:</w:t>
            </w:r>
          </w:p>
          <w:p w14:paraId="12058C35" w14:textId="67708F2E" w:rsidR="00890260" w:rsidRDefault="00890260" w:rsidP="00890260">
            <w:pPr>
              <w:tabs>
                <w:tab w:val="left" w:pos="252"/>
                <w:tab w:val="left" w:pos="492"/>
              </w:tabs>
              <w:jc w:val="both"/>
              <w:rPr>
                <w:ins w:id="1" w:author="Румянцева Юлия Владимировна" w:date="2020-02-04T16:57:00Z"/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 вносит правки в файл согласуемого документа</w:t>
            </w:r>
            <w:r w:rsidR="00457B53">
              <w:rPr>
                <w:color w:val="000000" w:themeColor="text1"/>
                <w:sz w:val="20"/>
                <w:szCs w:val="20"/>
              </w:rPr>
              <w:t xml:space="preserve"> (в режиме рецензирования)</w:t>
            </w:r>
            <w:r>
              <w:rPr>
                <w:color w:val="000000" w:themeColor="text1"/>
                <w:sz w:val="20"/>
                <w:szCs w:val="20"/>
              </w:rPr>
              <w:t xml:space="preserve">, сохраняя новую версию </w:t>
            </w:r>
            <w:r w:rsidR="0059352A">
              <w:rPr>
                <w:color w:val="000000" w:themeColor="text1"/>
                <w:sz w:val="20"/>
                <w:szCs w:val="20"/>
              </w:rPr>
              <w:t>файла</w:t>
            </w:r>
            <w:r>
              <w:rPr>
                <w:color w:val="000000" w:themeColor="text1"/>
                <w:sz w:val="20"/>
                <w:szCs w:val="20"/>
              </w:rPr>
              <w:t>;</w:t>
            </w:r>
          </w:p>
          <w:p w14:paraId="26C19EC2" w14:textId="58AD7D2E" w:rsidR="001B6DE5" w:rsidRPr="00890260" w:rsidRDefault="00B87266" w:rsidP="001B6DE5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- с</w:t>
            </w:r>
            <w:r w:rsidR="001B6DE5">
              <w:rPr>
                <w:color w:val="000000" w:themeColor="text1"/>
                <w:sz w:val="20"/>
                <w:szCs w:val="20"/>
              </w:rPr>
              <w:t>оздает копию файла, вносит свои правки</w:t>
            </w:r>
            <w:r>
              <w:rPr>
                <w:color w:val="000000" w:themeColor="text1"/>
                <w:sz w:val="20"/>
                <w:szCs w:val="20"/>
              </w:rPr>
              <w:t xml:space="preserve"> и сохраняет изменения.</w:t>
            </w:r>
          </w:p>
          <w:p w14:paraId="4544F46E" w14:textId="77777777" w:rsidR="001B6DE5" w:rsidRPr="00890260" w:rsidRDefault="001B6DE5" w:rsidP="00890260">
            <w:pPr>
              <w:tabs>
                <w:tab w:val="left" w:pos="252"/>
                <w:tab w:val="left" w:pos="492"/>
              </w:tabs>
              <w:jc w:val="both"/>
              <w:rPr>
                <w:color w:val="000000" w:themeColor="text1"/>
                <w:sz w:val="20"/>
                <w:szCs w:val="20"/>
              </w:rPr>
            </w:pPr>
          </w:p>
          <w:p w14:paraId="6813F2AF" w14:textId="77777777" w:rsidR="006A0B7B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- </w:t>
            </w:r>
            <w:r>
              <w:rPr>
                <w:sz w:val="20"/>
                <w:szCs w:val="20"/>
              </w:rPr>
              <w:t>прикладывает в РК файл с замечаниями и предложениями (отзыв) в категорию «Замечания и предложения»;</w:t>
            </w:r>
          </w:p>
          <w:p w14:paraId="792031BD" w14:textId="0E74635B" w:rsidR="00F9061E" w:rsidRDefault="00F9061E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заменяет файл в системе файлом из файловой системы с учтенными замечаниями, </w:t>
            </w:r>
            <w:r>
              <w:rPr>
                <w:color w:val="000000" w:themeColor="text1"/>
                <w:sz w:val="20"/>
                <w:szCs w:val="20"/>
              </w:rPr>
              <w:t>сохраняя новую версию файла;</w:t>
            </w:r>
          </w:p>
          <w:p w14:paraId="690790B5" w14:textId="778890E0" w:rsidR="00B30A9A" w:rsidRDefault="00B30A9A" w:rsidP="00D67FD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Вносит комментарий в карточке задания </w:t>
            </w:r>
            <w:r w:rsidR="009F2FE4">
              <w:rPr>
                <w:sz w:val="20"/>
                <w:szCs w:val="20"/>
              </w:rPr>
              <w:t xml:space="preserve">(желтая карточка) </w:t>
            </w:r>
            <w:r>
              <w:rPr>
                <w:sz w:val="20"/>
                <w:szCs w:val="20"/>
              </w:rPr>
              <w:t>в поле «Комментарий».</w:t>
            </w:r>
          </w:p>
          <w:p w14:paraId="1A1F0596" w14:textId="44CE0E8F" w:rsidR="003778FA" w:rsidRPr="00B30A9A" w:rsidRDefault="003778FA" w:rsidP="00D67FDB">
            <w:pPr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51F95C54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724BEFB4" w14:textId="77777777" w:rsidR="00753DD5" w:rsidRDefault="00753DD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6BDBB94" w14:textId="7A6967E5" w:rsidR="00154777" w:rsidRDefault="00C74273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pict w14:anchorId="1F9470C9">
                <v:shape id="_x0000_i1052" type="#_x0000_t75" style="width:298.65pt;height:155.25pt">
                  <v:imagedata r:id="rId71" o:title=""/>
                </v:shape>
              </w:pict>
            </w:r>
          </w:p>
          <w:p w14:paraId="04A6C087" w14:textId="77777777" w:rsidR="00565B75" w:rsidRDefault="00565B75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03A1A753" w14:textId="44454CB9" w:rsidR="0045471E" w:rsidRDefault="00C74273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lastRenderedPageBreak/>
              <w:pict w14:anchorId="0940D734">
                <v:shape id="_x0000_i1053" type="#_x0000_t75" style="width:237.3pt;height:148.4pt">
                  <v:imagedata r:id="rId72" o:title=""/>
                </v:shape>
              </w:pict>
            </w:r>
          </w:p>
          <w:p w14:paraId="1F08D9D1" w14:textId="720B142D" w:rsidR="005121B0" w:rsidRDefault="004A3F65" w:rsidP="007C7C61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br/>
            </w:r>
            <w:r w:rsidR="00C74273">
              <w:pict w14:anchorId="45C1D20D">
                <v:shape id="_x0000_i1054" type="#_x0000_t75" style="width:315.55pt;height:130.85pt">
                  <v:imagedata r:id="rId73" o:title=""/>
                </v:shape>
              </w:pi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0840DDE9" w14:textId="6528520B" w:rsidR="00FB1D6D" w:rsidRPr="00FB1D6D" w:rsidRDefault="001D48F9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lastRenderedPageBreak/>
              <w:t xml:space="preserve">3.4. </w:t>
            </w:r>
            <w:r w:rsidR="004E060D">
              <w:rPr>
                <w:sz w:val="20"/>
                <w:szCs w:val="20"/>
              </w:rPr>
              <w:t>Работа с карточкой задания «Согласование».</w:t>
            </w:r>
          </w:p>
          <w:p w14:paraId="371944D0" w14:textId="4018E134" w:rsidR="00377C3A" w:rsidRDefault="004E060D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РК документа с</w:t>
            </w:r>
            <w:r w:rsidR="001F7153">
              <w:rPr>
                <w:sz w:val="20"/>
                <w:szCs w:val="20"/>
              </w:rPr>
              <w:t xml:space="preserve">права в карточке задания «Согласование» доступны </w:t>
            </w:r>
            <w:r w:rsidR="002164E8">
              <w:rPr>
                <w:sz w:val="20"/>
                <w:szCs w:val="20"/>
              </w:rPr>
              <w:t>вариант</w:t>
            </w:r>
            <w:r w:rsidR="00377C3A">
              <w:rPr>
                <w:sz w:val="20"/>
                <w:szCs w:val="20"/>
              </w:rPr>
              <w:t>ы</w:t>
            </w:r>
            <w:r w:rsidR="002164E8">
              <w:rPr>
                <w:sz w:val="20"/>
                <w:szCs w:val="20"/>
              </w:rPr>
              <w:t xml:space="preserve"> завершения задания: </w:t>
            </w:r>
            <w:r w:rsidR="00905B0F">
              <w:rPr>
                <w:sz w:val="20"/>
                <w:szCs w:val="20"/>
              </w:rPr>
              <w:t>«Согласовать»;</w:t>
            </w:r>
          </w:p>
          <w:p w14:paraId="30185986" w14:textId="368A7CA8" w:rsidR="00905B0F" w:rsidRDefault="001F7153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«Не согласовать»</w:t>
            </w:r>
            <w:r w:rsidR="00905B0F">
              <w:rPr>
                <w:sz w:val="20"/>
                <w:szCs w:val="20"/>
              </w:rPr>
              <w:t>.</w:t>
            </w:r>
          </w:p>
          <w:p w14:paraId="3FB06E16" w14:textId="200DB7E7" w:rsidR="00154777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Также дополнительные действия по выбору кнопки </w:t>
            </w:r>
            <w:r w:rsidR="001F7153">
              <w:rPr>
                <w:sz w:val="20"/>
                <w:szCs w:val="20"/>
              </w:rPr>
              <w:t>«Еще»</w:t>
            </w:r>
            <w:r>
              <w:rPr>
                <w:sz w:val="20"/>
                <w:szCs w:val="20"/>
              </w:rPr>
              <w:t>:</w:t>
            </w:r>
          </w:p>
          <w:p w14:paraId="4954D456" w14:textId="25D27196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Делегировать;</w:t>
            </w:r>
          </w:p>
          <w:p w14:paraId="155C5712" w14:textId="77777777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комментарий;</w:t>
            </w:r>
          </w:p>
          <w:p w14:paraId="12F50E98" w14:textId="253EAF83" w:rsidR="00905B0F" w:rsidRDefault="00905B0F" w:rsidP="001F71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Запросить дополнительное согласование</w:t>
            </w:r>
            <w:r w:rsidR="00F73CA0">
              <w:rPr>
                <w:sz w:val="20"/>
                <w:szCs w:val="20"/>
              </w:rPr>
              <w:t>;</w:t>
            </w:r>
          </w:p>
          <w:p w14:paraId="1538820F" w14:textId="3798FCE7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Отложить;</w:t>
            </w:r>
          </w:p>
          <w:p w14:paraId="33E243C7" w14:textId="5AAE27A4" w:rsidR="00D32729" w:rsidRDefault="00F73CA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Вернуть на роль.</w:t>
            </w:r>
          </w:p>
          <w:p w14:paraId="154BF49C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C90B8BA" w14:textId="77777777" w:rsidR="004C0580" w:rsidRDefault="004C0580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19D28AE" w14:textId="77777777" w:rsidR="00753DD5" w:rsidRDefault="00753DD5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D49858E" w14:textId="5FD16677" w:rsidR="00D32729" w:rsidRDefault="00825937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3.4.1. При положительном решении нажать:</w:t>
            </w:r>
          </w:p>
          <w:p w14:paraId="1B4A1819" w14:textId="2B136215" w:rsidR="00D32729" w:rsidRDefault="00D32729" w:rsidP="00D3272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273299">
              <w:object w:dxaOrig="1485" w:dyaOrig="510" w14:anchorId="1E6AECE4">
                <v:shape id="_x0000_i1055" type="#_x0000_t75" style="width:59.5pt;height:20.05pt" o:ole="">
                  <v:imagedata r:id="rId74" o:title=""/>
                </v:shape>
                <o:OLEObject Type="Embed" ProgID="PBrush" ShapeID="_x0000_i1055" DrawAspect="Content" ObjectID="_1642864946" r:id="rId75"/>
              </w:object>
            </w:r>
            <w:r>
              <w:t xml:space="preserve">– </w:t>
            </w:r>
            <w:r w:rsidR="00825937">
              <w:rPr>
                <w:sz w:val="20"/>
                <w:szCs w:val="20"/>
              </w:rPr>
              <w:t xml:space="preserve">согласованный </w:t>
            </w:r>
            <w:r w:rsidRPr="001F7153">
              <w:rPr>
                <w:sz w:val="20"/>
                <w:szCs w:val="20"/>
              </w:rPr>
              <w:t xml:space="preserve"> текущим </w:t>
            </w:r>
            <w:r w:rsidR="00825937">
              <w:rPr>
                <w:sz w:val="20"/>
                <w:szCs w:val="20"/>
              </w:rPr>
              <w:t xml:space="preserve">пользователем документ </w:t>
            </w:r>
            <w:r w:rsidRPr="001F7153">
              <w:rPr>
                <w:sz w:val="20"/>
                <w:szCs w:val="20"/>
              </w:rPr>
              <w:t xml:space="preserve">отправится далее </w:t>
            </w:r>
            <w:r>
              <w:rPr>
                <w:sz w:val="20"/>
                <w:szCs w:val="20"/>
              </w:rPr>
              <w:t xml:space="preserve">по маршруту. При положительном </w:t>
            </w:r>
            <w:r>
              <w:rPr>
                <w:sz w:val="20"/>
                <w:szCs w:val="20"/>
              </w:rPr>
              <w:lastRenderedPageBreak/>
              <w:t>согласовании комментарий не обязателен.</w:t>
            </w:r>
          </w:p>
          <w:p w14:paraId="76DEBB74" w14:textId="77777777" w:rsidR="00D32729" w:rsidRDefault="00D32729" w:rsidP="00737F8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5506FC1" w14:textId="5A8E07A2" w:rsidR="001B6DE5" w:rsidRDefault="007B3055" w:rsidP="001B6DE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>3.4.2.</w:t>
            </w:r>
            <w:r w:rsidR="001B6DE5">
              <w:rPr>
                <w:sz w:val="20"/>
                <w:szCs w:val="20"/>
              </w:rPr>
              <w:t xml:space="preserve"> При положительном решении, с незначительными замечаниями необходимо:</w:t>
            </w:r>
          </w:p>
          <w:p w14:paraId="1A8E7C48" w14:textId="09DC113D" w:rsidR="001B6DE5" w:rsidRDefault="001B6DE5" w:rsidP="001B6DE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>
              <w:object w:dxaOrig="1485" w:dyaOrig="510" w14:anchorId="0EBF208D">
                <v:shape id="_x0000_i1056" type="#_x0000_t75" style="width:59.5pt;height:20.05pt" o:ole="">
                  <v:imagedata r:id="rId74" o:title=""/>
                </v:shape>
                <o:OLEObject Type="Embed" ProgID="PBrush" ShapeID="_x0000_i1056" DrawAspect="Content" ObjectID="_1642864947" r:id="rId76"/>
              </w:object>
            </w:r>
            <w:r>
              <w:t xml:space="preserve"> </w:t>
            </w:r>
            <w:r w:rsidRPr="00C30D81">
              <w:rPr>
                <w:sz w:val="20"/>
                <w:szCs w:val="20"/>
              </w:rPr>
              <w:t>-добавить комментарий и/или создать версию файла с правками или копию файла с правками</w:t>
            </w:r>
          </w:p>
          <w:p w14:paraId="2833E389" w14:textId="15C7ADB7" w:rsidR="007B3055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 xml:space="preserve"> </w:t>
            </w:r>
            <w:r w:rsidR="001B6DE5">
              <w:rPr>
                <w:sz w:val="20"/>
                <w:szCs w:val="20"/>
              </w:rPr>
              <w:t>3.4.3</w:t>
            </w:r>
            <w:proofErr w:type="gramStart"/>
            <w:r w:rsidR="001B6DE5">
              <w:rPr>
                <w:sz w:val="20"/>
                <w:szCs w:val="20"/>
              </w:rPr>
              <w:t xml:space="preserve"> </w:t>
            </w:r>
            <w:r w:rsidRPr="00273299">
              <w:rPr>
                <w:sz w:val="20"/>
                <w:szCs w:val="20"/>
              </w:rPr>
              <w:t>П</w:t>
            </w:r>
            <w:proofErr w:type="gramEnd"/>
            <w:r w:rsidRPr="00273299">
              <w:rPr>
                <w:sz w:val="20"/>
                <w:szCs w:val="20"/>
              </w:rPr>
              <w:t>ри отрицательном решении (несогласовании):</w:t>
            </w:r>
          </w:p>
          <w:p w14:paraId="643388F8" w14:textId="4B409F73" w:rsidR="00660631" w:rsidRPr="00273299" w:rsidRDefault="007B3055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rPr>
                <w:sz w:val="20"/>
                <w:szCs w:val="20"/>
              </w:rPr>
              <w:t>- вложить замечания/предложения</w:t>
            </w:r>
            <w:r w:rsidR="00660631" w:rsidRPr="00273299">
              <w:rPr>
                <w:sz w:val="20"/>
                <w:szCs w:val="20"/>
              </w:rPr>
              <w:t xml:space="preserve"> в соответствующие категории области «Файлы  связи»:</w:t>
            </w:r>
          </w:p>
          <w:p w14:paraId="7A300FEE" w14:textId="3D80B499" w:rsidR="00737F80" w:rsidRDefault="00737F80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73299">
              <w:t xml:space="preserve">– </w:t>
            </w:r>
            <w:r w:rsidR="00660631" w:rsidRPr="00273299">
              <w:rPr>
                <w:sz w:val="20"/>
                <w:szCs w:val="20"/>
              </w:rPr>
              <w:t xml:space="preserve">Нажать </w:t>
            </w:r>
            <w:r w:rsidR="00273299" w:rsidRPr="00273299">
              <w:object w:dxaOrig="1725" w:dyaOrig="480" w14:anchorId="34C351AD">
                <v:shape id="_x0000_i1057" type="#_x0000_t75" style="width:68.25pt;height:21.9pt" o:ole="">
                  <v:imagedata r:id="rId77" o:title=""/>
                </v:shape>
                <o:OLEObject Type="Embed" ProgID="PBrush" ShapeID="_x0000_i1057" DrawAspect="Content" ObjectID="_1642864948" r:id="rId78"/>
              </w:object>
            </w:r>
            <w:r w:rsidR="00660631" w:rsidRPr="00273299">
              <w:rPr>
                <w:sz w:val="20"/>
                <w:szCs w:val="20"/>
              </w:rPr>
              <w:t xml:space="preserve">, </w:t>
            </w:r>
            <w:r w:rsidRPr="00273299">
              <w:rPr>
                <w:sz w:val="20"/>
                <w:szCs w:val="20"/>
              </w:rPr>
              <w:t xml:space="preserve">документ </w:t>
            </w:r>
            <w:r w:rsidR="00660631" w:rsidRPr="00273299">
              <w:rPr>
                <w:sz w:val="20"/>
                <w:szCs w:val="20"/>
              </w:rPr>
              <w:t>отправится на доработку Куратору.</w:t>
            </w:r>
            <w:r w:rsidRPr="00273299">
              <w:rPr>
                <w:sz w:val="20"/>
                <w:szCs w:val="20"/>
              </w:rPr>
              <w:t xml:space="preserve"> </w:t>
            </w:r>
          </w:p>
          <w:p w14:paraId="3198E797" w14:textId="630E02FD" w:rsidR="007B3055" w:rsidRDefault="00660631" w:rsidP="002831C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 отрицательном согласовании комментарий обязателен.</w:t>
            </w:r>
          </w:p>
        </w:tc>
      </w:tr>
      <w:tr w:rsidR="002F1067" w:rsidRPr="00AB1E5B" w14:paraId="0EDCFC09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nil"/>
            </w:tcBorders>
          </w:tcPr>
          <w:p w14:paraId="6E9088B9" w14:textId="5E3D9E7B" w:rsidR="00154777" w:rsidRDefault="00C74273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lastRenderedPageBreak/>
              <w:pict w14:anchorId="756EDC13">
                <v:shape id="_x0000_i1058" type="#_x0000_t75" style="width:231.65pt;height:124.6pt">
                  <v:imagedata r:id="rId79" o:title=""/>
                </v:shape>
              </w:pict>
            </w:r>
          </w:p>
          <w:p w14:paraId="7464437F" w14:textId="4190545A" w:rsidR="0045471E" w:rsidRDefault="00C74273" w:rsidP="009A5D02">
            <w:pPr>
              <w:tabs>
                <w:tab w:val="left" w:pos="252"/>
                <w:tab w:val="left" w:pos="492"/>
              </w:tabs>
              <w:jc w:val="center"/>
            </w:pPr>
            <w:r>
              <w:pict w14:anchorId="4B1C2B6A">
                <v:shape id="_x0000_i1059" type="#_x0000_t75" style="width:220.4pt;height:147.15pt">
                  <v:imagedata r:id="rId80" o:title=""/>
                </v:shape>
              </w:pict>
            </w:r>
          </w:p>
          <w:p w14:paraId="4C5CF8AF" w14:textId="77777777" w:rsidR="007B714C" w:rsidRDefault="007B714C" w:rsidP="009A5D02">
            <w:pPr>
              <w:tabs>
                <w:tab w:val="left" w:pos="252"/>
                <w:tab w:val="left" w:pos="492"/>
              </w:tabs>
              <w:jc w:val="center"/>
            </w:pPr>
          </w:p>
          <w:p w14:paraId="1E2FD4B4" w14:textId="041FA080" w:rsidR="00A911B6" w:rsidRDefault="00C74273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pict w14:anchorId="460757FA">
                <v:shape id="_x0000_i1060" type="#_x0000_t75" style="width:321.8pt;height:83.9pt">
                  <v:imagedata r:id="rId81" o:title=""/>
                </v:shape>
              </w:pi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71758FE5" w14:textId="48A9C451" w:rsidR="00C636ED" w:rsidRPr="00FB1D6D" w:rsidRDefault="00FA4C1C" w:rsidP="00FC34F3">
            <w:pPr>
              <w:jc w:val="both"/>
              <w:rPr>
                <w:sz w:val="20"/>
                <w:szCs w:val="20"/>
              </w:rPr>
            </w:pPr>
            <w:r w:rsidRPr="00FB1D6D">
              <w:rPr>
                <w:sz w:val="20"/>
                <w:szCs w:val="20"/>
              </w:rPr>
              <w:t xml:space="preserve">3.5. </w:t>
            </w:r>
            <w:r w:rsidR="00C636ED" w:rsidRPr="00D95F6B">
              <w:rPr>
                <w:i/>
                <w:sz w:val="20"/>
                <w:szCs w:val="20"/>
              </w:rPr>
              <w:t>Делегирование задания</w:t>
            </w:r>
            <w:r w:rsidR="007D5FC2" w:rsidRPr="00D95F6B">
              <w:rPr>
                <w:i/>
                <w:sz w:val="20"/>
                <w:szCs w:val="20"/>
              </w:rPr>
              <w:t>.</w:t>
            </w:r>
          </w:p>
          <w:p w14:paraId="4C2158A4" w14:textId="2ED4A1DA" w:rsidR="00345C0D" w:rsidRPr="00496419" w:rsidRDefault="00345C0D" w:rsidP="00FC34F3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 xml:space="preserve">Если участник согласования принимает решение делегировать </w:t>
            </w:r>
            <w:r w:rsidR="007D5FC2">
              <w:rPr>
                <w:sz w:val="20"/>
                <w:szCs w:val="20"/>
              </w:rPr>
              <w:t xml:space="preserve">задание </w:t>
            </w:r>
            <w:r w:rsidRPr="00496419">
              <w:rPr>
                <w:sz w:val="20"/>
                <w:szCs w:val="20"/>
              </w:rPr>
              <w:t>(</w:t>
            </w:r>
            <w:r w:rsidR="00496419">
              <w:rPr>
                <w:sz w:val="20"/>
                <w:szCs w:val="20"/>
              </w:rPr>
              <w:t xml:space="preserve">передать </w:t>
            </w:r>
            <w:r w:rsidR="00496419" w:rsidRPr="00343BF9">
              <w:rPr>
                <w:sz w:val="20"/>
                <w:szCs w:val="20"/>
              </w:rPr>
              <w:t>полномочия по текущему заданию</w:t>
            </w:r>
            <w:r w:rsidR="00496419">
              <w:rPr>
                <w:sz w:val="20"/>
                <w:szCs w:val="20"/>
              </w:rPr>
              <w:t xml:space="preserve"> подчиненному сотруднику), необходимо выполнить действия:</w:t>
            </w:r>
          </w:p>
          <w:p w14:paraId="413640E2" w14:textId="5DCF50C4" w:rsidR="00A911B6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3.5.1. Н</w:t>
            </w:r>
            <w:r w:rsidR="00C636ED">
              <w:rPr>
                <w:sz w:val="20"/>
                <w:szCs w:val="20"/>
              </w:rPr>
              <w:t>ажать в карто</w:t>
            </w:r>
            <w:r w:rsidR="007D37DC">
              <w:rPr>
                <w:sz w:val="20"/>
                <w:szCs w:val="20"/>
              </w:rPr>
              <w:t>ч</w:t>
            </w:r>
            <w:r w:rsidR="00C636ED">
              <w:rPr>
                <w:sz w:val="20"/>
                <w:szCs w:val="20"/>
              </w:rPr>
              <w:t>ке задания кнопку «ещё»</w:t>
            </w:r>
            <w:r w:rsidR="001C07F1">
              <w:rPr>
                <w:sz w:val="20"/>
                <w:szCs w:val="20"/>
              </w:rPr>
              <w:t>/</w:t>
            </w:r>
            <w:r w:rsidR="007D5FC2">
              <w:rPr>
                <w:sz w:val="20"/>
                <w:szCs w:val="20"/>
              </w:rPr>
              <w:t xml:space="preserve"> «</w:t>
            </w:r>
            <w:r w:rsidR="001C07F1">
              <w:rPr>
                <w:sz w:val="20"/>
                <w:szCs w:val="20"/>
              </w:rPr>
              <w:t>Делегировать</w:t>
            </w:r>
            <w:r w:rsidR="007D5FC2">
              <w:rPr>
                <w:sz w:val="20"/>
                <w:szCs w:val="20"/>
              </w:rPr>
              <w:t>»</w:t>
            </w:r>
            <w:r w:rsidR="001C07F1">
              <w:rPr>
                <w:sz w:val="20"/>
                <w:szCs w:val="20"/>
              </w:rPr>
              <w:t>.</w:t>
            </w:r>
          </w:p>
          <w:p w14:paraId="6D8D0ECE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577DD6EA" w14:textId="77777777" w:rsidR="00A911B6" w:rsidRDefault="00A911B6" w:rsidP="00FC34F3">
            <w:pPr>
              <w:jc w:val="both"/>
              <w:rPr>
                <w:sz w:val="20"/>
                <w:szCs w:val="20"/>
              </w:rPr>
            </w:pPr>
          </w:p>
          <w:p w14:paraId="08F3A169" w14:textId="77777777" w:rsidR="001213DC" w:rsidRDefault="001213DC" w:rsidP="00FC34F3">
            <w:pPr>
              <w:jc w:val="both"/>
              <w:rPr>
                <w:sz w:val="20"/>
                <w:szCs w:val="20"/>
              </w:rPr>
            </w:pPr>
          </w:p>
          <w:p w14:paraId="508903AC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76129E03" w14:textId="77777777" w:rsidR="00F53DCB" w:rsidRDefault="00F53DCB" w:rsidP="00FC34F3">
            <w:pPr>
              <w:jc w:val="both"/>
              <w:rPr>
                <w:sz w:val="20"/>
                <w:szCs w:val="20"/>
              </w:rPr>
            </w:pPr>
          </w:p>
          <w:p w14:paraId="4344C104" w14:textId="77777777" w:rsidR="00F53DCB" w:rsidRDefault="00F53DCB" w:rsidP="00FC34F3">
            <w:pPr>
              <w:jc w:val="both"/>
              <w:rPr>
                <w:sz w:val="20"/>
                <w:szCs w:val="20"/>
              </w:rPr>
            </w:pPr>
          </w:p>
          <w:p w14:paraId="335EB1A1" w14:textId="77777777" w:rsidR="00FB1D6D" w:rsidRDefault="00FB1D6D" w:rsidP="00FC34F3">
            <w:pPr>
              <w:jc w:val="both"/>
              <w:rPr>
                <w:sz w:val="20"/>
                <w:szCs w:val="20"/>
              </w:rPr>
            </w:pPr>
          </w:p>
          <w:p w14:paraId="60309AA7" w14:textId="77777777" w:rsidR="00D514B0" w:rsidRDefault="001213DC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3.5.2. </w:t>
            </w:r>
            <w:r w:rsidR="00A911B6">
              <w:rPr>
                <w:sz w:val="20"/>
                <w:szCs w:val="20"/>
              </w:rPr>
              <w:t xml:space="preserve">В карточке </w:t>
            </w:r>
            <w:r w:rsidR="007D37DC">
              <w:rPr>
                <w:sz w:val="20"/>
                <w:szCs w:val="20"/>
              </w:rPr>
              <w:t xml:space="preserve"> </w:t>
            </w:r>
            <w:r w:rsidR="00A911B6">
              <w:rPr>
                <w:sz w:val="20"/>
                <w:szCs w:val="20"/>
              </w:rPr>
              <w:t>«Согласование»</w:t>
            </w:r>
            <w:r w:rsidR="00D514B0">
              <w:rPr>
                <w:sz w:val="20"/>
                <w:szCs w:val="20"/>
              </w:rPr>
              <w:t xml:space="preserve"> заполнить поля:</w:t>
            </w:r>
          </w:p>
          <w:p w14:paraId="58D8DEE9" w14:textId="05A08CD3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«Роль» - </w:t>
            </w:r>
            <w:r w:rsidR="007D37DC">
              <w:rPr>
                <w:sz w:val="20"/>
                <w:szCs w:val="20"/>
              </w:rPr>
              <w:t xml:space="preserve">ФИО </w:t>
            </w:r>
            <w:r w:rsidR="00FC34F3">
              <w:rPr>
                <w:sz w:val="20"/>
                <w:szCs w:val="20"/>
              </w:rPr>
              <w:t>сотрудник</w:t>
            </w:r>
            <w:r w:rsidR="007D37DC">
              <w:rPr>
                <w:sz w:val="20"/>
                <w:szCs w:val="20"/>
              </w:rPr>
              <w:t>а, кому делегируется задание</w:t>
            </w:r>
            <w:r>
              <w:rPr>
                <w:sz w:val="20"/>
                <w:szCs w:val="20"/>
              </w:rPr>
              <w:t>;</w:t>
            </w:r>
          </w:p>
          <w:p w14:paraId="2D10866D" w14:textId="77777777" w:rsidR="00D514B0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«Комментарий» - сопроводительный комментарий (при необходимости).</w:t>
            </w:r>
          </w:p>
          <w:p w14:paraId="3DEB8618" w14:textId="700AFFB4" w:rsidR="00FC34F3" w:rsidRDefault="00D514B0" w:rsidP="00FC34F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7D37DC">
              <w:rPr>
                <w:sz w:val="20"/>
                <w:szCs w:val="20"/>
              </w:rPr>
              <w:t xml:space="preserve">ажать </w:t>
            </w:r>
            <w:r w:rsidR="00FC34F3">
              <w:rPr>
                <w:sz w:val="20"/>
                <w:szCs w:val="20"/>
              </w:rPr>
              <w:t xml:space="preserve">кнопку </w:t>
            </w:r>
            <w:r w:rsidR="00FB1D6D">
              <w:object w:dxaOrig="1515" w:dyaOrig="480" w14:anchorId="5EC8D041">
                <v:shape id="_x0000_i1061" type="#_x0000_t75" style="width:67pt;height:20.05pt" o:ole="">
                  <v:imagedata r:id="rId82" o:title=""/>
                </v:shape>
                <o:OLEObject Type="Embed" ProgID="PBrush" ShapeID="_x0000_i1061" DrawAspect="Content" ObjectID="_1642864949" r:id="rId83"/>
              </w:object>
            </w:r>
            <w:r w:rsidR="00FC34F3">
              <w:rPr>
                <w:sz w:val="20"/>
                <w:szCs w:val="20"/>
              </w:rPr>
              <w:t>.</w:t>
            </w:r>
          </w:p>
          <w:p w14:paraId="199FBC69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52182CDF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047E4B45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7C1A4AE3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17B7E8D8" w14:textId="77777777" w:rsidR="00A911B6" w:rsidRDefault="00A911B6" w:rsidP="0093573E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</w:p>
          <w:p w14:paraId="79872507" w14:textId="0ACF1939" w:rsidR="002E5354" w:rsidRDefault="00FC34F3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 w:rsidRPr="0093573E">
              <w:rPr>
                <w:sz w:val="20"/>
                <w:szCs w:val="20"/>
              </w:rPr>
              <w:t>Задание будет делег</w:t>
            </w:r>
            <w:r w:rsidR="00496419" w:rsidRPr="0093573E">
              <w:rPr>
                <w:sz w:val="20"/>
                <w:szCs w:val="20"/>
              </w:rPr>
              <w:t>ировано на нового Исполнителя</w:t>
            </w:r>
            <w:r w:rsidRPr="0093573E">
              <w:rPr>
                <w:sz w:val="20"/>
                <w:szCs w:val="20"/>
              </w:rPr>
              <w:t xml:space="preserve">, при этом у </w:t>
            </w:r>
            <w:r w:rsidR="00496419" w:rsidRPr="0093573E">
              <w:rPr>
                <w:sz w:val="20"/>
                <w:szCs w:val="20"/>
              </w:rPr>
              <w:t xml:space="preserve">адресата текущего </w:t>
            </w:r>
            <w:r w:rsidRPr="0093573E">
              <w:rPr>
                <w:sz w:val="20"/>
                <w:szCs w:val="20"/>
              </w:rPr>
              <w:t>задани</w:t>
            </w:r>
            <w:r w:rsidR="00496419" w:rsidRPr="0093573E">
              <w:rPr>
                <w:sz w:val="20"/>
                <w:szCs w:val="20"/>
              </w:rPr>
              <w:t>я из папки «Мои задания</w:t>
            </w:r>
            <w:r w:rsidR="00FC674E" w:rsidRPr="0093573E">
              <w:rPr>
                <w:sz w:val="20"/>
                <w:szCs w:val="20"/>
              </w:rPr>
              <w:t>»</w:t>
            </w:r>
            <w:r w:rsidR="00496419" w:rsidRPr="0093573E">
              <w:rPr>
                <w:sz w:val="20"/>
                <w:szCs w:val="20"/>
              </w:rPr>
              <w:t xml:space="preserve"> </w:t>
            </w:r>
            <w:r w:rsidRPr="0093573E">
              <w:rPr>
                <w:sz w:val="20"/>
                <w:szCs w:val="20"/>
              </w:rPr>
              <w:t xml:space="preserve"> </w:t>
            </w:r>
            <w:r w:rsidR="00496419" w:rsidRPr="0093573E">
              <w:rPr>
                <w:sz w:val="20"/>
                <w:szCs w:val="20"/>
              </w:rPr>
              <w:t xml:space="preserve">задание </w:t>
            </w:r>
            <w:r w:rsidRPr="0093573E">
              <w:rPr>
                <w:sz w:val="20"/>
                <w:szCs w:val="20"/>
              </w:rPr>
              <w:t>пропадет</w:t>
            </w:r>
            <w:r w:rsidR="002E5354">
              <w:rPr>
                <w:sz w:val="20"/>
                <w:szCs w:val="20"/>
              </w:rPr>
              <w:t>.</w:t>
            </w:r>
          </w:p>
          <w:p w14:paraId="2BFFC95F" w14:textId="7DD0E2D4" w:rsidR="00154777" w:rsidRPr="002E5354" w:rsidRDefault="002E5354" w:rsidP="002E5354">
            <w:pPr>
              <w:pStyle w:val="aa"/>
              <w:tabs>
                <w:tab w:val="left" w:pos="0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="00FC674E" w:rsidRPr="002E5354">
              <w:rPr>
                <w:sz w:val="20"/>
                <w:szCs w:val="20"/>
              </w:rPr>
              <w:t xml:space="preserve">росмотреть делегированное задание можно в папке </w:t>
            </w:r>
            <w:r>
              <w:rPr>
                <w:sz w:val="20"/>
                <w:szCs w:val="20"/>
              </w:rPr>
              <w:t>«</w:t>
            </w:r>
            <w:r w:rsidR="00FC674E" w:rsidRPr="002E5354">
              <w:rPr>
                <w:sz w:val="20"/>
                <w:szCs w:val="20"/>
              </w:rPr>
              <w:t>З</w:t>
            </w:r>
            <w:r w:rsidR="0093573E" w:rsidRPr="002E5354">
              <w:rPr>
                <w:sz w:val="20"/>
                <w:szCs w:val="20"/>
              </w:rPr>
              <w:t>авершенные мной».</w:t>
            </w:r>
          </w:p>
        </w:tc>
      </w:tr>
      <w:tr w:rsidR="002F1067" w:rsidRPr="00AB1E5B" w14:paraId="4227BFFD" w14:textId="77777777" w:rsidTr="00F9061E">
        <w:trPr>
          <w:trHeight w:val="20"/>
        </w:trPr>
        <w:tc>
          <w:tcPr>
            <w:tcW w:w="6629" w:type="dxa"/>
            <w:tcBorders>
              <w:top w:val="nil"/>
              <w:bottom w:val="single" w:sz="4" w:space="0" w:color="auto"/>
            </w:tcBorders>
          </w:tcPr>
          <w:p w14:paraId="7E173EAE" w14:textId="12EC6FA9" w:rsidR="00BD4D8E" w:rsidRPr="00BD4D8E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0018BCCF" w14:textId="0A0A01CC" w:rsidR="00E70E65" w:rsidRPr="00E70E65" w:rsidRDefault="00C74273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  <w:r>
              <w:lastRenderedPageBreak/>
              <w:pict w14:anchorId="232CF430">
                <v:shape id="_x0000_i1062" type="#_x0000_t75" style="width:308.05pt;height:185.3pt">
                  <v:imagedata r:id="rId84" o:title=""/>
                </v:shape>
              </w:pict>
            </w:r>
          </w:p>
          <w:p w14:paraId="0CE71F30" w14:textId="77777777" w:rsidR="00BD4D8E" w:rsidRPr="001D6722" w:rsidRDefault="00BD4D8E" w:rsidP="009A5D02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490DC6A3" w14:textId="600BCB53" w:rsidR="0045471E" w:rsidRDefault="00C74273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pict w14:anchorId="306E1044">
                <v:shape id="_x0000_i1063" type="#_x0000_t75" style="width:298pt;height:217.9pt">
                  <v:imagedata r:id="rId85" o:title=""/>
                </v:shape>
              </w:pict>
            </w: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1397D7FC" w14:textId="431954B0" w:rsidR="001C07F1" w:rsidRDefault="001213DC" w:rsidP="001C07F1">
            <w:pPr>
              <w:jc w:val="both"/>
              <w:rPr>
                <w:sz w:val="20"/>
                <w:szCs w:val="20"/>
              </w:rPr>
            </w:pPr>
            <w:r w:rsidRPr="000E4406">
              <w:rPr>
                <w:sz w:val="20"/>
                <w:szCs w:val="20"/>
              </w:rPr>
              <w:lastRenderedPageBreak/>
              <w:t xml:space="preserve">3.6. </w:t>
            </w:r>
            <w:r w:rsidR="001C07F1" w:rsidRPr="00D95F6B">
              <w:rPr>
                <w:i/>
                <w:sz w:val="20"/>
                <w:szCs w:val="20"/>
              </w:rPr>
              <w:t>Запрос комментария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5AC8743F" w14:textId="60CBAD28" w:rsidR="001C07F1" w:rsidRDefault="001C07F1" w:rsidP="001C07F1">
            <w:pPr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 комментарий у подчиненных сотрудников:</w:t>
            </w:r>
          </w:p>
          <w:p w14:paraId="279AF874" w14:textId="547FAB26" w:rsidR="00B47A27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3.6.1. Н</w:t>
            </w:r>
            <w:r w:rsidR="001C07F1">
              <w:rPr>
                <w:sz w:val="20"/>
                <w:szCs w:val="20"/>
              </w:rPr>
              <w:t>ажать в карточке задания кнопку «ещё»/</w:t>
            </w:r>
            <w:r>
              <w:rPr>
                <w:sz w:val="20"/>
                <w:szCs w:val="20"/>
              </w:rPr>
              <w:t xml:space="preserve"> «З</w:t>
            </w:r>
            <w:r w:rsidR="001C07F1">
              <w:rPr>
                <w:sz w:val="20"/>
                <w:szCs w:val="20"/>
              </w:rPr>
              <w:t>апросить комментарий</w:t>
            </w:r>
            <w:r>
              <w:rPr>
                <w:sz w:val="20"/>
                <w:szCs w:val="20"/>
              </w:rPr>
              <w:t>»</w:t>
            </w:r>
            <w:r w:rsidR="00B14CE0">
              <w:rPr>
                <w:sz w:val="20"/>
                <w:szCs w:val="20"/>
              </w:rPr>
              <w:t xml:space="preserve">. </w:t>
            </w:r>
            <w:r w:rsidR="001C07F1">
              <w:rPr>
                <w:sz w:val="20"/>
                <w:szCs w:val="20"/>
              </w:rPr>
              <w:t>П</w:t>
            </w:r>
            <w:r w:rsidR="009C0F41" w:rsidRPr="001C07F1">
              <w:rPr>
                <w:sz w:val="20"/>
                <w:szCs w:val="20"/>
              </w:rPr>
              <w:t xml:space="preserve">ри этом </w:t>
            </w:r>
            <w:r w:rsidR="009C0F41" w:rsidRPr="001C07F1">
              <w:rPr>
                <w:sz w:val="20"/>
                <w:szCs w:val="20"/>
              </w:rPr>
              <w:lastRenderedPageBreak/>
              <w:t xml:space="preserve">задание на согласование останется активным. </w:t>
            </w:r>
          </w:p>
          <w:p w14:paraId="0EEFB4F3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5E5A2ABB" w14:textId="77777777" w:rsidR="00A36E1B" w:rsidRDefault="00A36E1B" w:rsidP="001C07F1">
            <w:pPr>
              <w:jc w:val="both"/>
              <w:rPr>
                <w:sz w:val="20"/>
                <w:szCs w:val="20"/>
              </w:rPr>
            </w:pPr>
          </w:p>
          <w:p w14:paraId="36580D28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1E20BFA3" w14:textId="77777777" w:rsidR="0019278D" w:rsidRDefault="0019278D" w:rsidP="001C07F1">
            <w:pPr>
              <w:jc w:val="both"/>
              <w:rPr>
                <w:sz w:val="20"/>
                <w:szCs w:val="20"/>
              </w:rPr>
            </w:pPr>
          </w:p>
          <w:p w14:paraId="449B5875" w14:textId="77777777" w:rsidR="00BD4D8E" w:rsidRDefault="00BD4D8E" w:rsidP="001C07F1">
            <w:pPr>
              <w:jc w:val="both"/>
              <w:rPr>
                <w:sz w:val="20"/>
                <w:szCs w:val="20"/>
              </w:rPr>
            </w:pPr>
          </w:p>
          <w:p w14:paraId="7CDED7EC" w14:textId="40D5C3D2" w:rsidR="009C0F41" w:rsidRDefault="001213DC" w:rsidP="001C07F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3.6.2. </w:t>
            </w:r>
            <w:r w:rsidR="00B47A27">
              <w:rPr>
                <w:sz w:val="20"/>
                <w:szCs w:val="20"/>
              </w:rPr>
              <w:t>В карточке задания заполнить поля:</w:t>
            </w:r>
          </w:p>
          <w:p w14:paraId="0C0E6575" w14:textId="51B5594A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</w:t>
            </w:r>
            <w:r w:rsidR="00B84EB3">
              <w:rPr>
                <w:sz w:val="20"/>
                <w:szCs w:val="20"/>
              </w:rPr>
              <w:t>Кому</w:t>
            </w:r>
            <w:r w:rsidR="009C0F41">
              <w:rPr>
                <w:sz w:val="20"/>
                <w:szCs w:val="20"/>
              </w:rPr>
              <w:t xml:space="preserve">» – </w:t>
            </w:r>
            <w:r>
              <w:rPr>
                <w:sz w:val="20"/>
                <w:szCs w:val="20"/>
              </w:rPr>
              <w:t>ФИО сотрудника</w:t>
            </w:r>
            <w:r w:rsidR="007B714C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(ов), кому направляется запрос;</w:t>
            </w:r>
          </w:p>
          <w:p w14:paraId="590ECB98" w14:textId="5A1AC51B" w:rsidR="009C0F41" w:rsidRDefault="00B47A27" w:rsidP="00B47A27">
            <w:pPr>
              <w:pStyle w:val="aa"/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9C0F41">
              <w:rPr>
                <w:sz w:val="20"/>
                <w:szCs w:val="20"/>
              </w:rPr>
              <w:t>«Вопрос» –</w:t>
            </w:r>
            <w:r w:rsidR="009C0F41" w:rsidRPr="00561185">
              <w:rPr>
                <w:sz w:val="20"/>
                <w:szCs w:val="20"/>
              </w:rPr>
              <w:t xml:space="preserve"> текст самого вопроса</w:t>
            </w:r>
            <w:r w:rsidR="009C0F41">
              <w:rPr>
                <w:sz w:val="20"/>
                <w:szCs w:val="20"/>
              </w:rPr>
              <w:t>.</w:t>
            </w:r>
          </w:p>
          <w:p w14:paraId="54D06B15" w14:textId="77777777" w:rsidR="00245801" w:rsidRDefault="00B47A27" w:rsidP="00245801">
            <w:pPr>
              <w:jc w:val="both"/>
              <w:rPr>
                <w:ins w:id="2" w:author="Румянцева Юлия Владимировна" w:date="2020-02-04T16:59:00Z"/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9C0F41" w:rsidRPr="009C0F41">
              <w:rPr>
                <w:sz w:val="20"/>
                <w:szCs w:val="20"/>
              </w:rPr>
              <w:t xml:space="preserve">ажать кнопку </w:t>
            </w:r>
            <w:r w:rsidR="000D2A79">
              <w:object w:dxaOrig="2220" w:dyaOrig="510" w14:anchorId="35C058C1">
                <v:shape id="_x0000_i1064" type="#_x0000_t75" style="width:90.15pt;height:20.05pt" o:ole="">
                  <v:imagedata r:id="rId86" o:title=""/>
                </v:shape>
                <o:OLEObject Type="Embed" ProgID="PBrush" ShapeID="_x0000_i1064" DrawAspect="Content" ObjectID="_1642864950" r:id="rId87"/>
              </w:object>
            </w:r>
            <w:r>
              <w:rPr>
                <w:sz w:val="20"/>
                <w:szCs w:val="20"/>
              </w:rPr>
              <w:t>.</w:t>
            </w:r>
          </w:p>
          <w:p w14:paraId="1C292ABC" w14:textId="77777777" w:rsidR="00245801" w:rsidRDefault="00245801" w:rsidP="00245801">
            <w:pPr>
              <w:jc w:val="both"/>
              <w:rPr>
                <w:ins w:id="3" w:author="Румянцева Юлия Владимировна" w:date="2020-02-04T16:59:00Z"/>
                <w:sz w:val="20"/>
                <w:szCs w:val="20"/>
              </w:rPr>
            </w:pPr>
          </w:p>
          <w:p w14:paraId="69E1910F" w14:textId="5AA8E369" w:rsidR="00245801" w:rsidRDefault="00245801" w:rsidP="00245801">
            <w:pPr>
              <w:jc w:val="both"/>
              <w:rPr>
                <w:sz w:val="20"/>
                <w:szCs w:val="20"/>
              </w:rPr>
            </w:pPr>
            <w:ins w:id="4" w:author="Румянцева Юлия Владимировна" w:date="2020-02-04T16:59:00Z">
              <w:r>
                <w:rPr>
                  <w:sz w:val="20"/>
                  <w:szCs w:val="20"/>
                </w:rPr>
                <w:t xml:space="preserve"> </w:t>
              </w:r>
            </w:ins>
            <w:r>
              <w:rPr>
                <w:sz w:val="20"/>
                <w:szCs w:val="20"/>
              </w:rPr>
              <w:t>Дополнительно:</w:t>
            </w:r>
          </w:p>
          <w:p w14:paraId="0D86D221" w14:textId="77777777" w:rsidR="00245801" w:rsidRDefault="00245801" w:rsidP="00245801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«Отложить» - отложить задачу на определенный срок, если нужно вернуться к заданию через время.</w:t>
            </w:r>
          </w:p>
          <w:p w14:paraId="08380220" w14:textId="77777777" w:rsidR="00245801" w:rsidRDefault="00245801" w:rsidP="00245801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«Вернуть на роль» - снять задание с работы, если взято в работу ошибочно.</w:t>
            </w:r>
          </w:p>
          <w:p w14:paraId="308A3BE0" w14:textId="0E414651" w:rsidR="00154777" w:rsidRPr="009C0F41" w:rsidRDefault="00154777" w:rsidP="00B47A27">
            <w:pPr>
              <w:tabs>
                <w:tab w:val="left" w:pos="289"/>
              </w:tabs>
              <w:ind w:left="6"/>
              <w:jc w:val="both"/>
              <w:rPr>
                <w:sz w:val="20"/>
                <w:szCs w:val="20"/>
              </w:rPr>
            </w:pPr>
          </w:p>
        </w:tc>
      </w:tr>
      <w:tr w:rsidR="002F1067" w:rsidRPr="00AB1E5B" w14:paraId="17AD837D" w14:textId="77777777" w:rsidTr="00F84D53">
        <w:trPr>
          <w:trHeight w:val="8262"/>
        </w:trPr>
        <w:tc>
          <w:tcPr>
            <w:tcW w:w="6629" w:type="dxa"/>
            <w:tcBorders>
              <w:top w:val="single" w:sz="4" w:space="0" w:color="auto"/>
              <w:bottom w:val="single" w:sz="4" w:space="0" w:color="auto"/>
            </w:tcBorders>
          </w:tcPr>
          <w:p w14:paraId="1EC3B9FE" w14:textId="6C8031A4" w:rsidR="0045471E" w:rsidRDefault="00C74273" w:rsidP="0019283B">
            <w:pPr>
              <w:tabs>
                <w:tab w:val="left" w:pos="252"/>
                <w:tab w:val="left" w:pos="492"/>
              </w:tabs>
              <w:jc w:val="center"/>
            </w:pPr>
            <w:r>
              <w:lastRenderedPageBreak/>
              <w:pict w14:anchorId="31F759BC">
                <v:shape id="_x0000_i1065" type="#_x0000_t75" style="width:294.9pt;height:161.55pt">
                  <v:imagedata r:id="rId88" o:title=""/>
                </v:shape>
              </w:pict>
            </w:r>
          </w:p>
          <w:p w14:paraId="01C40B05" w14:textId="77777777" w:rsidR="00D46A4B" w:rsidRPr="00D21E3C" w:rsidRDefault="00D46A4B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149EBE39" w14:textId="668EDA7E" w:rsidR="00D46A4B" w:rsidRDefault="00C74273" w:rsidP="0043233C">
            <w:pPr>
              <w:tabs>
                <w:tab w:val="left" w:pos="252"/>
                <w:tab w:val="left" w:pos="492"/>
              </w:tabs>
              <w:jc w:val="center"/>
            </w:pPr>
            <w:r>
              <w:pict w14:anchorId="3E8845CD">
                <v:shape id="_x0000_i1066" type="#_x0000_t75" style="width:298.65pt;height:248.55pt">
                  <v:imagedata r:id="rId89" o:title=""/>
                </v:shape>
              </w:pict>
            </w:r>
          </w:p>
          <w:p w14:paraId="163BA671" w14:textId="77777777" w:rsidR="00D21E3C" w:rsidRPr="00D21E3C" w:rsidRDefault="00D21E3C" w:rsidP="0043233C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62BB84BF" w14:textId="1671B333" w:rsidR="00FA4FDC" w:rsidRDefault="00C74273" w:rsidP="0039378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pict w14:anchorId="78CE7CD4">
                <v:shape id="_x0000_i1067" type="#_x0000_t75" style="width:295.5pt;height:217.9pt">
                  <v:imagedata r:id="rId90" o:title=""/>
                </v:shape>
              </w:pict>
            </w:r>
          </w:p>
        </w:tc>
        <w:tc>
          <w:tcPr>
            <w:tcW w:w="4114" w:type="dxa"/>
            <w:tcBorders>
              <w:top w:val="nil"/>
              <w:bottom w:val="single" w:sz="4" w:space="0" w:color="auto"/>
            </w:tcBorders>
          </w:tcPr>
          <w:p w14:paraId="4E369E9E" w14:textId="007EDE9D" w:rsidR="00DC6DF8" w:rsidRDefault="001213DC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  <w:r w:rsidRPr="00F343D3">
              <w:rPr>
                <w:sz w:val="20"/>
                <w:szCs w:val="20"/>
              </w:rPr>
              <w:t>3.</w:t>
            </w:r>
            <w:r w:rsidR="00202480" w:rsidRPr="00F343D3">
              <w:rPr>
                <w:sz w:val="20"/>
                <w:szCs w:val="20"/>
              </w:rPr>
              <w:t>7</w:t>
            </w:r>
            <w:r w:rsidRPr="00F343D3">
              <w:rPr>
                <w:sz w:val="20"/>
                <w:szCs w:val="20"/>
              </w:rPr>
              <w:t>. </w:t>
            </w:r>
            <w:r w:rsidR="00DC6DF8" w:rsidRPr="00D95F6B">
              <w:rPr>
                <w:i/>
                <w:sz w:val="20"/>
                <w:szCs w:val="20"/>
              </w:rPr>
              <w:t xml:space="preserve">Запрос </w:t>
            </w:r>
            <w:r w:rsidR="005A6433" w:rsidRPr="00D95F6B">
              <w:rPr>
                <w:i/>
                <w:sz w:val="20"/>
                <w:szCs w:val="20"/>
              </w:rPr>
              <w:t>дополнительно</w:t>
            </w:r>
            <w:r w:rsidR="00DC6DF8" w:rsidRPr="00D95F6B">
              <w:rPr>
                <w:i/>
                <w:sz w:val="20"/>
                <w:szCs w:val="20"/>
              </w:rPr>
              <w:t>го</w:t>
            </w:r>
            <w:r w:rsidR="005A6433" w:rsidRPr="00D95F6B">
              <w:rPr>
                <w:i/>
                <w:sz w:val="20"/>
                <w:szCs w:val="20"/>
              </w:rPr>
              <w:t xml:space="preserve"> согласовани</w:t>
            </w:r>
            <w:r w:rsidR="00DC6DF8" w:rsidRPr="00D95F6B">
              <w:rPr>
                <w:i/>
                <w:sz w:val="20"/>
                <w:szCs w:val="20"/>
              </w:rPr>
              <w:t>я</w:t>
            </w:r>
            <w:r w:rsidRPr="00D95F6B">
              <w:rPr>
                <w:i/>
                <w:sz w:val="20"/>
                <w:szCs w:val="20"/>
              </w:rPr>
              <w:t>.</w:t>
            </w:r>
          </w:p>
          <w:p w14:paraId="284D200F" w14:textId="77777777" w:rsidR="00F343D3" w:rsidRPr="00F343D3" w:rsidRDefault="00F343D3" w:rsidP="001213DC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</w:p>
          <w:p w14:paraId="7B1A29FF" w14:textId="2721C744" w:rsid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 w:rsidRPr="00496419">
              <w:rPr>
                <w:sz w:val="20"/>
                <w:szCs w:val="20"/>
              </w:rPr>
              <w:t>Если участник согласования принимает решение</w:t>
            </w:r>
            <w:r>
              <w:rPr>
                <w:sz w:val="20"/>
                <w:szCs w:val="20"/>
              </w:rPr>
              <w:t xml:space="preserve"> запросить</w:t>
            </w:r>
            <w:r w:rsidR="005A6433" w:rsidRPr="00DC6DF8">
              <w:rPr>
                <w:sz w:val="20"/>
                <w:szCs w:val="20"/>
              </w:rPr>
              <w:t xml:space="preserve"> дополнительное</w:t>
            </w:r>
            <w:r>
              <w:rPr>
                <w:sz w:val="20"/>
                <w:szCs w:val="20"/>
              </w:rPr>
              <w:t xml:space="preserve"> согласование:</w:t>
            </w:r>
          </w:p>
          <w:p w14:paraId="5CA422BD" w14:textId="7BC4A326" w:rsidR="006414BF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.1. Н</w:t>
            </w:r>
            <w:r w:rsidR="00DC6DF8">
              <w:rPr>
                <w:sz w:val="20"/>
                <w:szCs w:val="20"/>
              </w:rPr>
              <w:t xml:space="preserve">ажать в карточке задания кнопку «ещё»/запросить </w:t>
            </w:r>
            <w:r w:rsidR="00A57E69">
              <w:rPr>
                <w:sz w:val="20"/>
                <w:szCs w:val="20"/>
              </w:rPr>
              <w:t xml:space="preserve"> дополнительное согласование</w:t>
            </w:r>
            <w:r w:rsidR="00DC6DF8">
              <w:rPr>
                <w:sz w:val="20"/>
                <w:szCs w:val="20"/>
              </w:rPr>
              <w:t>. П</w:t>
            </w:r>
            <w:r w:rsidR="00DC6DF8" w:rsidRPr="001C07F1">
              <w:rPr>
                <w:sz w:val="20"/>
                <w:szCs w:val="20"/>
              </w:rPr>
              <w:t>ри этом задание на с</w:t>
            </w:r>
            <w:r w:rsidR="006414BF">
              <w:rPr>
                <w:sz w:val="20"/>
                <w:szCs w:val="20"/>
              </w:rPr>
              <w:t>огласование останется активным до принятия решения согласующим</w:t>
            </w:r>
            <w:r w:rsidR="00D46A4B">
              <w:rPr>
                <w:sz w:val="20"/>
                <w:szCs w:val="20"/>
              </w:rPr>
              <w:t>.</w:t>
            </w:r>
          </w:p>
          <w:p w14:paraId="77EE979B" w14:textId="1867CF54" w:rsidR="00CC1F75" w:rsidRDefault="00CC1F75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Согласующему – автору дополнительного согласования, доступно завершение задания «Согласование» до завершения задания по дополнительному согласованию.</w:t>
            </w:r>
          </w:p>
          <w:p w14:paraId="16769C72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5F5C714B" w14:textId="77777777" w:rsidR="001D6722" w:rsidRDefault="001D6722" w:rsidP="00DC6DF8">
            <w:pPr>
              <w:jc w:val="both"/>
              <w:rPr>
                <w:sz w:val="20"/>
                <w:szCs w:val="20"/>
              </w:rPr>
            </w:pPr>
          </w:p>
          <w:p w14:paraId="7B61B7B2" w14:textId="6202A54B" w:rsidR="00DC6DF8" w:rsidRDefault="001213DC" w:rsidP="00DC6DF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202480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 xml:space="preserve">.2. </w:t>
            </w:r>
            <w:r w:rsidR="00DC6DF8">
              <w:rPr>
                <w:sz w:val="20"/>
                <w:szCs w:val="20"/>
              </w:rPr>
              <w:t>В карточке задания заполнить поля:</w:t>
            </w:r>
          </w:p>
          <w:p w14:paraId="5616F6F2" w14:textId="1568A307" w:rsidR="005A6433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>«Исполнители» –</w:t>
            </w:r>
            <w:r w:rsidR="005A6433" w:rsidRPr="00561185">
              <w:rPr>
                <w:sz w:val="20"/>
                <w:szCs w:val="20"/>
              </w:rPr>
              <w:t xml:space="preserve"> </w:t>
            </w:r>
            <w:r w:rsidR="005A6433">
              <w:rPr>
                <w:sz w:val="20"/>
                <w:szCs w:val="20"/>
              </w:rPr>
              <w:t xml:space="preserve">ФИО </w:t>
            </w:r>
            <w:r w:rsidR="005A6433"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 xml:space="preserve">а(ов), </w:t>
            </w:r>
            <w:r w:rsidR="00C96187">
              <w:rPr>
                <w:sz w:val="20"/>
                <w:szCs w:val="20"/>
              </w:rPr>
              <w:t xml:space="preserve">кому </w:t>
            </w:r>
            <w:r>
              <w:rPr>
                <w:sz w:val="20"/>
                <w:szCs w:val="20"/>
              </w:rPr>
              <w:t xml:space="preserve">направляется </w:t>
            </w:r>
            <w:r w:rsidR="005A6433"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4A0C8831" w14:textId="33898FF6" w:rsidR="005A6433" w:rsidRPr="00DC6DF8" w:rsidRDefault="00DC6DF8" w:rsidP="00DC6DF8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DC6DF8">
              <w:rPr>
                <w:sz w:val="20"/>
                <w:szCs w:val="20"/>
              </w:rPr>
              <w:t xml:space="preserve">«Длительность, рабочие дни» – </w:t>
            </w:r>
            <w:r>
              <w:rPr>
                <w:sz w:val="20"/>
                <w:szCs w:val="20"/>
              </w:rPr>
              <w:t>количество дней на исполнение</w:t>
            </w:r>
            <w:r w:rsidR="00C96187">
              <w:rPr>
                <w:sz w:val="20"/>
                <w:szCs w:val="20"/>
              </w:rPr>
              <w:t xml:space="preserve"> (не должно превышать срока исполнения задания на согласование)</w:t>
            </w:r>
            <w:r w:rsidR="007C4A1E">
              <w:rPr>
                <w:sz w:val="20"/>
                <w:szCs w:val="20"/>
              </w:rPr>
              <w:t>;</w:t>
            </w:r>
          </w:p>
          <w:p w14:paraId="5DD19751" w14:textId="27C061A3" w:rsidR="005A6433" w:rsidRPr="007C4A1E" w:rsidRDefault="007C4A1E" w:rsidP="007C4A1E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5A6433" w:rsidRPr="007C4A1E">
              <w:rPr>
                <w:sz w:val="20"/>
                <w:szCs w:val="20"/>
              </w:rPr>
              <w:t>«Комментарий» – текст задания.</w:t>
            </w:r>
          </w:p>
          <w:p w14:paraId="66830F56" w14:textId="77777777" w:rsidR="00D46A4B" w:rsidRDefault="007C4A1E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="005A6433">
              <w:rPr>
                <w:sz w:val="20"/>
                <w:szCs w:val="20"/>
              </w:rPr>
              <w:t xml:space="preserve">ажать кнопку </w:t>
            </w:r>
            <w:r w:rsidR="00F343D3">
              <w:object w:dxaOrig="3600" w:dyaOrig="450" w14:anchorId="7D635AB7">
                <v:shape id="_x0000_i1068" type="#_x0000_t75" style="width:142.75pt;height:18.15pt" o:ole="">
                  <v:imagedata r:id="rId91" o:title=""/>
                </v:shape>
                <o:OLEObject Type="Embed" ProgID="PBrush" ShapeID="_x0000_i1068" DrawAspect="Content" ObjectID="_1642864951" r:id="rId92"/>
              </w:object>
            </w:r>
            <w:r w:rsidR="00F343D3">
              <w:t>.</w:t>
            </w:r>
            <w:r w:rsidR="00D46A4B" w:rsidRPr="00D46A4B">
              <w:rPr>
                <w:sz w:val="20"/>
                <w:szCs w:val="20"/>
              </w:rPr>
              <w:t xml:space="preserve"> </w:t>
            </w:r>
          </w:p>
          <w:p w14:paraId="376B508A" w14:textId="77777777" w:rsidR="00D46A4B" w:rsidRDefault="00D46A4B" w:rsidP="00D46A4B">
            <w:pPr>
              <w:jc w:val="both"/>
              <w:rPr>
                <w:sz w:val="20"/>
                <w:szCs w:val="20"/>
              </w:rPr>
            </w:pPr>
          </w:p>
          <w:p w14:paraId="34E14D30" w14:textId="77777777" w:rsidR="00293216" w:rsidRDefault="00293216" w:rsidP="00D46A4B">
            <w:pPr>
              <w:jc w:val="both"/>
              <w:rPr>
                <w:sz w:val="20"/>
                <w:szCs w:val="20"/>
              </w:rPr>
            </w:pPr>
          </w:p>
          <w:p w14:paraId="1CA0A549" w14:textId="3BAA2487" w:rsidR="003F7696" w:rsidRDefault="00D46A4B" w:rsidP="00D46A4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3.7.3. </w:t>
            </w:r>
            <w:r w:rsidR="003F7696">
              <w:rPr>
                <w:sz w:val="20"/>
                <w:szCs w:val="20"/>
              </w:rPr>
              <w:t>На этапе дополнительного согласования согласующему доступно редактирование согласуемого документа.</w:t>
            </w:r>
          </w:p>
          <w:p w14:paraId="2D10CC30" w14:textId="5E34B7B2" w:rsidR="00D46A4B" w:rsidRDefault="00D46A4B" w:rsidP="00D46A4B">
            <w:pPr>
              <w:jc w:val="both"/>
              <w:rPr>
                <w:sz w:val="20"/>
                <w:szCs w:val="20"/>
              </w:rPr>
            </w:pPr>
            <w:r w:rsidRPr="00D46A4B">
              <w:rPr>
                <w:sz w:val="20"/>
                <w:szCs w:val="20"/>
              </w:rPr>
              <w:t xml:space="preserve">После получения результата по  дополнительному согласованию, отраженному в таблице </w:t>
            </w:r>
            <w:r>
              <w:rPr>
                <w:sz w:val="20"/>
                <w:szCs w:val="20"/>
              </w:rPr>
              <w:t>«Дополнительное согласование» в карточке задания</w:t>
            </w:r>
            <w:r w:rsidRPr="00D46A4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«Согласование» </w:t>
            </w:r>
            <w:r w:rsidRPr="00D46A4B">
              <w:rPr>
                <w:sz w:val="20"/>
                <w:szCs w:val="20"/>
              </w:rPr>
              <w:t>выполняются действия «Согласовать» или «Не согласовать».</w:t>
            </w:r>
          </w:p>
          <w:p w14:paraId="11974C1E" w14:textId="0855B05E" w:rsidR="00A520FC" w:rsidRDefault="00A520FC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545F26F9" w14:textId="77777777" w:rsidR="001875F0" w:rsidRDefault="001875F0" w:rsidP="0018778F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</w:p>
          <w:p w14:paraId="37344C39" w14:textId="77777777" w:rsidR="005B7ECC" w:rsidRDefault="008D37F4" w:rsidP="00D9773A">
            <w:pPr>
              <w:tabs>
                <w:tab w:val="left" w:pos="573"/>
              </w:tabs>
              <w:jc w:val="both"/>
              <w:rPr>
                <w:color w:val="FF0000"/>
                <w:sz w:val="20"/>
                <w:szCs w:val="20"/>
              </w:rPr>
            </w:pPr>
            <w:r>
              <w:rPr>
                <w:color w:val="FF0000"/>
                <w:sz w:val="20"/>
                <w:szCs w:val="20"/>
              </w:rPr>
              <w:t>!</w:t>
            </w:r>
            <w:r w:rsidR="0018778F" w:rsidRPr="0018778F">
              <w:rPr>
                <w:color w:val="FF0000"/>
                <w:sz w:val="20"/>
                <w:szCs w:val="20"/>
              </w:rPr>
              <w:t xml:space="preserve">Примечание: </w:t>
            </w:r>
          </w:p>
          <w:p w14:paraId="3B93E73C" w14:textId="08F33DEC" w:rsidR="00154777" w:rsidRDefault="00D9773A" w:rsidP="00A91452">
            <w:pPr>
              <w:pStyle w:val="aa"/>
              <w:numPr>
                <w:ilvl w:val="0"/>
                <w:numId w:val="8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r w:rsidRPr="005B7ECC">
              <w:rPr>
                <w:sz w:val="20"/>
                <w:szCs w:val="20"/>
              </w:rPr>
              <w:t>Результат согласования</w:t>
            </w:r>
            <w:r w:rsidR="005B7ECC">
              <w:rPr>
                <w:sz w:val="20"/>
                <w:szCs w:val="20"/>
              </w:rPr>
              <w:t xml:space="preserve"> по заданию «</w:t>
            </w:r>
            <w:r w:rsidR="00153255">
              <w:rPr>
                <w:sz w:val="20"/>
                <w:szCs w:val="20"/>
              </w:rPr>
              <w:t>Д</w:t>
            </w:r>
            <w:r w:rsidR="005B7ECC">
              <w:rPr>
                <w:sz w:val="20"/>
                <w:szCs w:val="20"/>
              </w:rPr>
              <w:t xml:space="preserve">ополнительное согласование» </w:t>
            </w:r>
            <w:r w:rsidRPr="005B7ECC">
              <w:rPr>
                <w:sz w:val="20"/>
                <w:szCs w:val="20"/>
              </w:rPr>
              <w:t xml:space="preserve"> </w:t>
            </w:r>
            <w:r w:rsidR="007E25B7">
              <w:rPr>
                <w:sz w:val="20"/>
                <w:szCs w:val="20"/>
              </w:rPr>
              <w:t>можно посмотреть в истории согласования.</w:t>
            </w:r>
            <w:r w:rsidR="0018778F" w:rsidRPr="005B7ECC">
              <w:rPr>
                <w:sz w:val="20"/>
                <w:szCs w:val="20"/>
              </w:rPr>
              <w:t xml:space="preserve"> </w:t>
            </w:r>
          </w:p>
          <w:p w14:paraId="7FB07243" w14:textId="77777777" w:rsidR="006B54BD" w:rsidRPr="005B7ECC" w:rsidRDefault="006B54BD" w:rsidP="006B54BD">
            <w:pPr>
              <w:pStyle w:val="aa"/>
              <w:numPr>
                <w:ilvl w:val="0"/>
                <w:numId w:val="8"/>
              </w:numPr>
              <w:tabs>
                <w:tab w:val="left" w:pos="289"/>
              </w:tabs>
              <w:ind w:left="6" w:firstLine="0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Если у согласующего по заданию «Дополнительное согласование» есть необходимость запросить дополнительное согласование, согласующий выполняет действия, аналогичные описанным в п.3.7.1., 3.7.2</w:t>
            </w:r>
            <w:proofErr w:type="gramEnd"/>
          </w:p>
          <w:p w14:paraId="7560EA8F" w14:textId="21E68124" w:rsidR="003A3A17" w:rsidRDefault="003A3A17" w:rsidP="007E25B7">
            <w:pPr>
              <w:tabs>
                <w:tab w:val="left" w:pos="431"/>
                <w:tab w:val="left" w:pos="573"/>
              </w:tabs>
              <w:jc w:val="both"/>
              <w:rPr>
                <w:sz w:val="20"/>
                <w:szCs w:val="20"/>
              </w:rPr>
            </w:pPr>
          </w:p>
          <w:p w14:paraId="4EE08DD2" w14:textId="1EB63E80" w:rsidR="003A3A17" w:rsidRPr="005A6433" w:rsidRDefault="003A3A17" w:rsidP="007E25B7">
            <w:pPr>
              <w:tabs>
                <w:tab w:val="left" w:pos="573"/>
              </w:tabs>
              <w:jc w:val="both"/>
              <w:rPr>
                <w:sz w:val="20"/>
                <w:szCs w:val="20"/>
              </w:rPr>
            </w:pPr>
          </w:p>
        </w:tc>
      </w:tr>
      <w:tr w:rsidR="00FB5C0E" w:rsidRPr="00AB1E5B" w14:paraId="597FE3C3" w14:textId="77777777" w:rsidTr="00F84D53">
        <w:trPr>
          <w:trHeight w:val="4094"/>
        </w:trPr>
        <w:tc>
          <w:tcPr>
            <w:tcW w:w="6629" w:type="dxa"/>
          </w:tcPr>
          <w:p w14:paraId="0447BE76" w14:textId="0A129C36" w:rsidR="00FB5C0E" w:rsidRDefault="00FB5C0E" w:rsidP="00B511AE">
            <w:pPr>
              <w:tabs>
                <w:tab w:val="left" w:pos="252"/>
                <w:tab w:val="left" w:pos="492"/>
              </w:tabs>
              <w:jc w:val="center"/>
            </w:pPr>
          </w:p>
          <w:p w14:paraId="3B03EC97" w14:textId="5F261A9C" w:rsidR="00FB5C0E" w:rsidRDefault="00C74273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pict w14:anchorId="52A5C7FC">
                <v:shape id="_x0000_i1069" type="#_x0000_t75" style="width:306.8pt;height:88.9pt">
                  <v:imagedata r:id="rId93" o:title=""/>
                </v:shape>
              </w:pict>
            </w:r>
          </w:p>
          <w:p w14:paraId="68F77FCD" w14:textId="2B5737C0" w:rsidR="00FB5C0E" w:rsidRDefault="00FB5C0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C02810A" wp14:editId="59CE22F1">
                  <wp:extent cx="4082596" cy="1290638"/>
                  <wp:effectExtent l="0" t="0" r="0" b="508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599" cy="1291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tcBorders>
              <w:bottom w:val="nil"/>
            </w:tcBorders>
          </w:tcPr>
          <w:p w14:paraId="1A519BAA" w14:textId="46040151" w:rsidR="00FB5C0E" w:rsidRPr="00EE4CBF" w:rsidRDefault="00FB5C0E" w:rsidP="00A91452">
            <w:pPr>
              <w:pStyle w:val="aa"/>
              <w:numPr>
                <w:ilvl w:val="0"/>
                <w:numId w:val="11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 w:rsidRPr="00EE4CBF">
              <w:rPr>
                <w:b/>
                <w:sz w:val="20"/>
                <w:szCs w:val="20"/>
              </w:rPr>
              <w:t>Процесс доработки документа.</w:t>
            </w:r>
          </w:p>
          <w:p w14:paraId="216BD6E4" w14:textId="77777777" w:rsidR="00FB5C0E" w:rsidRDefault="00FB5C0E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Куратор</w:t>
            </w:r>
            <w:r w:rsidRPr="007C2462">
              <w:rPr>
                <w:i/>
                <w:sz w:val="20"/>
                <w:szCs w:val="20"/>
              </w:rPr>
              <w:t>:</w:t>
            </w:r>
          </w:p>
          <w:p w14:paraId="13AC1418" w14:textId="01EB03FF" w:rsidR="00FB5C0E" w:rsidRPr="0064595D" w:rsidRDefault="00FB5C0E" w:rsidP="0064595D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sz w:val="20"/>
                <w:szCs w:val="20"/>
              </w:rPr>
              <w:t>4.1. </w:t>
            </w:r>
            <w:r w:rsidRPr="00354FFE">
              <w:rPr>
                <w:sz w:val="20"/>
                <w:szCs w:val="20"/>
              </w:rPr>
              <w:t>В представлении папки «</w:t>
            </w:r>
            <w:r w:rsidRPr="00354FFE">
              <w:rPr>
                <w:rFonts w:cs="Arial"/>
                <w:sz w:val="20"/>
                <w:szCs w:val="20"/>
              </w:rPr>
              <w:t>Мои задания</w:t>
            </w:r>
            <w:r w:rsidRPr="00354FFE">
              <w:rPr>
                <w:sz w:val="20"/>
                <w:szCs w:val="20"/>
              </w:rPr>
              <w:t xml:space="preserve">» (либо в подпапке </w:t>
            </w:r>
            <w:r w:rsidRPr="00354FFE">
              <w:rPr>
                <w:rFonts w:cs="Arial"/>
                <w:sz w:val="20"/>
                <w:szCs w:val="20"/>
              </w:rPr>
              <w:t xml:space="preserve"> </w:t>
            </w:r>
            <w:r w:rsidRPr="00354FFE">
              <w:rPr>
                <w:sz w:val="20"/>
                <w:szCs w:val="20"/>
              </w:rPr>
              <w:t>«</w:t>
            </w:r>
            <w:r w:rsidRPr="00354FFE">
              <w:rPr>
                <w:rFonts w:cs="Arial"/>
                <w:sz w:val="20"/>
                <w:szCs w:val="20"/>
              </w:rPr>
              <w:t>По типу задания</w:t>
            </w:r>
            <w:r w:rsidRPr="00354FFE">
              <w:rPr>
                <w:sz w:val="20"/>
                <w:szCs w:val="20"/>
              </w:rPr>
              <w:t>»</w:t>
            </w:r>
            <w:r w:rsidRPr="00354FFE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sym w:font="Symbol" w:char="F0AE"/>
            </w:r>
            <w:r w:rsidRPr="00354FFE">
              <w:rPr>
                <w:rFonts w:cs="Arial"/>
                <w:sz w:val="20"/>
                <w:szCs w:val="20"/>
              </w:rPr>
              <w:t xml:space="preserve"> </w:t>
            </w:r>
            <w:r w:rsidRPr="00354FFE">
              <w:rPr>
                <w:sz w:val="20"/>
                <w:szCs w:val="20"/>
              </w:rPr>
              <w:t>«</w:t>
            </w:r>
            <w:r>
              <w:rPr>
                <w:rFonts w:cs="Arial"/>
                <w:sz w:val="20"/>
                <w:szCs w:val="20"/>
              </w:rPr>
              <w:t>Доработка»</w:t>
            </w:r>
            <w:r w:rsidRPr="00354FFE">
              <w:rPr>
                <w:sz w:val="20"/>
                <w:szCs w:val="20"/>
              </w:rPr>
              <w:t xml:space="preserve">») найти  карточку с заданием </w:t>
            </w:r>
            <w:r>
              <w:rPr>
                <w:sz w:val="20"/>
                <w:szCs w:val="20"/>
              </w:rPr>
              <w:t>на доработку.</w:t>
            </w:r>
            <w:r w:rsidRPr="00354FFE">
              <w:rPr>
                <w:sz w:val="20"/>
                <w:szCs w:val="20"/>
              </w:rPr>
              <w:t xml:space="preserve"> Открыть карточку двойным </w:t>
            </w:r>
            <w:r>
              <w:rPr>
                <w:sz w:val="20"/>
                <w:szCs w:val="20"/>
              </w:rPr>
              <w:t xml:space="preserve">кликом </w:t>
            </w:r>
            <w:r w:rsidRPr="00354FFE">
              <w:rPr>
                <w:sz w:val="20"/>
                <w:szCs w:val="20"/>
              </w:rPr>
              <w:t>мыши.</w:t>
            </w:r>
          </w:p>
          <w:p w14:paraId="6AE720DC" w14:textId="77777777" w:rsidR="00FB5C0E" w:rsidRDefault="00FB5C0E" w:rsidP="00F429B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A4531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4.2. Взять задание в работу. Для этого в РК справа в карточке задания этапа «Доработка..»  нажать кнопку </w:t>
            </w:r>
            <w:r>
              <w:rPr>
                <w:noProof/>
              </w:rPr>
              <w:drawing>
                <wp:inline distT="0" distB="0" distL="0" distR="0" wp14:anchorId="3E3CE5ED" wp14:editId="414D8BDD">
                  <wp:extent cx="742384" cy="234437"/>
                  <wp:effectExtent l="0" t="0" r="635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7D22F201" w14:textId="77777777" w:rsidR="00FB5C0E" w:rsidRPr="009A54BD" w:rsidRDefault="00FB5C0E" w:rsidP="00F429B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4.3. Доработать документ (см. описания работы с файлами п.3.3)</w:t>
            </w:r>
          </w:p>
          <w:p w14:paraId="79EECEC9" w14:textId="40AB1B95" w:rsidR="00FB5C0E" w:rsidRPr="009A54BD" w:rsidRDefault="00FB5C0E" w:rsidP="0090359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2F1067" w:rsidRPr="00AB1E5B" w14:paraId="714562D6" w14:textId="77777777" w:rsidTr="00F84D53">
        <w:tc>
          <w:tcPr>
            <w:tcW w:w="6629" w:type="dxa"/>
            <w:tcBorders>
              <w:top w:val="single" w:sz="4" w:space="0" w:color="auto"/>
              <w:bottom w:val="nil"/>
            </w:tcBorders>
          </w:tcPr>
          <w:p w14:paraId="2A39F74B" w14:textId="705FFB91" w:rsidR="00497EFC" w:rsidRDefault="00C74273" w:rsidP="009A14EA">
            <w:pPr>
              <w:tabs>
                <w:tab w:val="left" w:pos="252"/>
                <w:tab w:val="left" w:pos="492"/>
              </w:tabs>
              <w:jc w:val="center"/>
            </w:pPr>
            <w:r>
              <w:pict w14:anchorId="5B279252">
                <v:shape id="_x0000_i1070" type="#_x0000_t75" style="width:248.55pt;height:139.6pt">
                  <v:imagedata r:id="rId95" o:title=""/>
                </v:shape>
              </w:pict>
            </w:r>
          </w:p>
          <w:p w14:paraId="7967C165" w14:textId="77777777" w:rsidR="00DD7586" w:rsidRDefault="00DD7586" w:rsidP="009A14EA">
            <w:pPr>
              <w:tabs>
                <w:tab w:val="left" w:pos="252"/>
                <w:tab w:val="left" w:pos="492"/>
              </w:tabs>
              <w:jc w:val="center"/>
              <w:rPr>
                <w:ins w:id="5" w:author="А.Ю." w:date="2020-02-05T12:01:00Z"/>
              </w:rPr>
            </w:pPr>
          </w:p>
          <w:p w14:paraId="3BA7322E" w14:textId="790AE5F7" w:rsidR="0092281C" w:rsidRDefault="0092281C" w:rsidP="009A14EA">
            <w:pPr>
              <w:tabs>
                <w:tab w:val="left" w:pos="252"/>
                <w:tab w:val="left" w:pos="492"/>
              </w:tabs>
              <w:jc w:val="center"/>
            </w:pPr>
            <w:ins w:id="6" w:author="А.Ю." w:date="2020-02-05T12:01:00Z">
              <w:r>
                <w:object w:dxaOrig="5070" w:dyaOrig="3450" w14:anchorId="25187FC9">
                  <v:shape id="_x0000_i1071" type="#_x0000_t75" style="width:244.8pt;height:165.9pt" o:ole="">
                    <v:imagedata r:id="rId96" o:title=""/>
                  </v:shape>
                  <o:OLEObject Type="Embed" ProgID="PBrush" ShapeID="_x0000_i1071" DrawAspect="Content" ObjectID="_1642864952" r:id="rId97"/>
                </w:object>
              </w:r>
            </w:ins>
          </w:p>
          <w:p w14:paraId="0E5654FB" w14:textId="573EB439" w:rsidR="00F82D1D" w:rsidRDefault="00C74273" w:rsidP="009A14EA">
            <w:pPr>
              <w:tabs>
                <w:tab w:val="left" w:pos="252"/>
                <w:tab w:val="left" w:pos="492"/>
              </w:tabs>
              <w:jc w:val="center"/>
            </w:pPr>
            <w:bookmarkStart w:id="7" w:name="_GoBack"/>
            <w:r>
              <w:pict w14:anchorId="2E30EF01">
                <v:shape id="_x0000_i1072" type="#_x0000_t75" style="width:252.3pt;height:157.15pt">
                  <v:imagedata r:id="rId98" o:title=""/>
                </v:shape>
              </w:pict>
            </w:r>
            <w:bookmarkEnd w:id="7"/>
          </w:p>
          <w:p w14:paraId="28FF8FF7" w14:textId="07EB799D" w:rsidR="00E901CC" w:rsidRDefault="00E901CC" w:rsidP="009A14E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114" w:type="dxa"/>
            <w:tcBorders>
              <w:top w:val="nil"/>
              <w:bottom w:val="nil"/>
            </w:tcBorders>
          </w:tcPr>
          <w:p w14:paraId="05353FE3" w14:textId="3991C1B8" w:rsidR="00B15B85" w:rsidRDefault="001D2D1C" w:rsidP="00B15B8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</w:t>
            </w:r>
            <w:r w:rsidR="007648B9">
              <w:rPr>
                <w:sz w:val="20"/>
                <w:szCs w:val="20"/>
              </w:rPr>
              <w:t>В зависимости от того, с какого этапа пришло задание на доработку</w:t>
            </w:r>
            <w:r w:rsidR="00F8721F">
              <w:rPr>
                <w:sz w:val="20"/>
                <w:szCs w:val="20"/>
              </w:rPr>
              <w:t>,</w:t>
            </w:r>
            <w:r w:rsidR="007648B9">
              <w:rPr>
                <w:sz w:val="20"/>
                <w:szCs w:val="20"/>
              </w:rPr>
              <w:t xml:space="preserve"> в карточке задания выбрать одну из предлагаемых команд</w:t>
            </w:r>
            <w:r w:rsidR="00F8721F">
              <w:rPr>
                <w:sz w:val="20"/>
                <w:szCs w:val="20"/>
              </w:rPr>
              <w:t>:</w:t>
            </w:r>
          </w:p>
          <w:p w14:paraId="41DCDA0D" w14:textId="70AAD48A" w:rsidR="0018500E" w:rsidRPr="0092281C" w:rsidRDefault="0092281C" w:rsidP="0092281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4.4.1. </w:t>
            </w:r>
            <w:r w:rsidR="007648B9" w:rsidRPr="0092281C">
              <w:rPr>
                <w:sz w:val="20"/>
                <w:szCs w:val="20"/>
              </w:rPr>
              <w:t>«Начать новый цикл»</w:t>
            </w:r>
            <w:r w:rsidR="0018500E" w:rsidRPr="0092281C">
              <w:rPr>
                <w:sz w:val="20"/>
                <w:szCs w:val="20"/>
              </w:rPr>
              <w:t xml:space="preserve"> - если документ нужно согласовать со всеми согласующими по маршруту. Задание будет направлено на новый цикл согласования и поступит в папку «Мои задания» первому согласующему в маршруте.</w:t>
            </w:r>
          </w:p>
          <w:p w14:paraId="1ADD156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783F3D70" w14:textId="7284E26A" w:rsidR="00BE798C" w:rsidRPr="0092281C" w:rsidRDefault="0092281C" w:rsidP="0092281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4.4.2. </w:t>
            </w:r>
            <w:r w:rsidR="00BE798C" w:rsidRPr="0092281C">
              <w:rPr>
                <w:sz w:val="20"/>
                <w:szCs w:val="20"/>
              </w:rPr>
              <w:t xml:space="preserve">«Оправить повторно на согласование с «название этапа»», если документ нужно направить должностному лицу, отклонившему согласование документа. </w:t>
            </w:r>
          </w:p>
          <w:p w14:paraId="2EAE22F4" w14:textId="689CA319" w:rsidR="00245801" w:rsidRPr="00910B36" w:rsidRDefault="00D73EBF" w:rsidP="00245801">
            <w:pPr>
              <w:pStyle w:val="aa"/>
              <w:tabs>
                <w:tab w:val="left" w:pos="252"/>
              </w:tabs>
              <w:ind w:left="317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Доступно куратору на доработке с этапов</w:t>
            </w:r>
          </w:p>
          <w:p w14:paraId="2F0E65A6" w14:textId="77777777" w:rsidR="00BE798C" w:rsidRDefault="00BE798C" w:rsidP="00BE798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A2E8C58" w14:textId="67A0A5ED" w:rsidR="007648B9" w:rsidRPr="0092281C" w:rsidRDefault="0092281C" w:rsidP="0092281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4.4.3. </w:t>
            </w:r>
            <w:r w:rsidR="007648B9" w:rsidRPr="0092281C">
              <w:rPr>
                <w:sz w:val="20"/>
                <w:szCs w:val="20"/>
              </w:rPr>
              <w:t>«Провести согласительное совещание»</w:t>
            </w:r>
            <w:r w:rsidR="0018500E" w:rsidRPr="0092281C">
              <w:rPr>
                <w:sz w:val="20"/>
                <w:szCs w:val="20"/>
              </w:rPr>
              <w:t xml:space="preserve"> - если требуется </w:t>
            </w:r>
            <w:r w:rsidR="00DA6BCE" w:rsidRPr="0092281C">
              <w:rPr>
                <w:sz w:val="20"/>
                <w:szCs w:val="20"/>
              </w:rPr>
              <w:t xml:space="preserve">дополнительное </w:t>
            </w:r>
            <w:r w:rsidR="0018500E" w:rsidRPr="0092281C">
              <w:rPr>
                <w:sz w:val="20"/>
                <w:szCs w:val="20"/>
              </w:rPr>
              <w:t>обсуждение</w:t>
            </w:r>
            <w:r w:rsidR="00DA6BCE" w:rsidRPr="0092281C">
              <w:rPr>
                <w:sz w:val="20"/>
                <w:szCs w:val="20"/>
              </w:rPr>
              <w:t xml:space="preserve"> </w:t>
            </w:r>
            <w:proofErr w:type="gramStart"/>
            <w:r w:rsidR="00DA6BCE" w:rsidRPr="0092281C">
              <w:rPr>
                <w:sz w:val="20"/>
                <w:szCs w:val="20"/>
              </w:rPr>
              <w:t>согласующими</w:t>
            </w:r>
            <w:proofErr w:type="gramEnd"/>
            <w:r w:rsidR="00DA6BCE" w:rsidRPr="0092281C">
              <w:rPr>
                <w:sz w:val="20"/>
                <w:szCs w:val="20"/>
              </w:rPr>
              <w:t xml:space="preserve"> </w:t>
            </w:r>
            <w:r w:rsidR="00F8721F" w:rsidRPr="0092281C">
              <w:rPr>
                <w:sz w:val="20"/>
                <w:szCs w:val="20"/>
              </w:rPr>
              <w:t xml:space="preserve">вне системы, куратор этим действием переводит документ в состояние «На согласительном совещании». По результатам совещания вносит  в РК файл протокола </w:t>
            </w:r>
            <w:r w:rsidR="00525332" w:rsidRPr="0092281C">
              <w:rPr>
                <w:sz w:val="20"/>
                <w:szCs w:val="20"/>
              </w:rPr>
              <w:t xml:space="preserve">совещания в категорию «Протокол» </w:t>
            </w:r>
            <w:r w:rsidR="00BE798C" w:rsidRPr="0092281C">
              <w:rPr>
                <w:sz w:val="20"/>
                <w:szCs w:val="20"/>
              </w:rPr>
              <w:t xml:space="preserve">и нажимает одну из команд </w:t>
            </w:r>
            <w:r w:rsidR="00F55B4C" w:rsidRPr="0092281C">
              <w:rPr>
                <w:sz w:val="20"/>
                <w:szCs w:val="20"/>
              </w:rPr>
              <w:t>в задании:</w:t>
            </w:r>
          </w:p>
          <w:p w14:paraId="3DD83C26" w14:textId="77777777" w:rsidR="003E6CB3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«Оправить повторно на согласование с «название этапа»»</w:t>
            </w:r>
            <w:r w:rsidR="004530E4" w:rsidRPr="00910B36">
              <w:rPr>
                <w:sz w:val="20"/>
                <w:szCs w:val="20"/>
              </w:rPr>
              <w:t xml:space="preserve"> </w:t>
            </w:r>
          </w:p>
          <w:p w14:paraId="7BD626C7" w14:textId="77777777" w:rsidR="00F55B4C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«Начать новый цикл»</w:t>
            </w:r>
          </w:p>
          <w:p w14:paraId="5C29E0A1" w14:textId="77777777" w:rsidR="00F55B4C" w:rsidRDefault="00F55B4C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 следующий этап»</w:t>
            </w:r>
          </w:p>
          <w:p w14:paraId="6F42D07E" w14:textId="0ABA9DA9" w:rsidR="00D73EBF" w:rsidRPr="001D2D1C" w:rsidRDefault="00D73EBF" w:rsidP="001B41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Доступно куратору на этапах…</w:t>
            </w:r>
          </w:p>
        </w:tc>
      </w:tr>
      <w:tr w:rsidR="001435E9" w:rsidRPr="00AB1E5B" w14:paraId="0A7DAE60" w14:textId="77777777" w:rsidTr="00F9061E">
        <w:trPr>
          <w:trHeight w:val="977"/>
        </w:trPr>
        <w:tc>
          <w:tcPr>
            <w:tcW w:w="6629" w:type="dxa"/>
            <w:tcBorders>
              <w:bottom w:val="single" w:sz="4" w:space="0" w:color="auto"/>
            </w:tcBorders>
          </w:tcPr>
          <w:p w14:paraId="0B91B539" w14:textId="397EEAC2" w:rsidR="001435E9" w:rsidRDefault="00C74273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lastRenderedPageBreak/>
              <w:pict w14:anchorId="1233AA14">
                <v:shape id="_x0000_i1073" type="#_x0000_t75" style="width:272.35pt;height:134.6pt">
                  <v:imagedata r:id="rId99" o:title=""/>
                </v:shape>
              </w:pict>
            </w:r>
          </w:p>
          <w:p w14:paraId="55FD7A09" w14:textId="77777777" w:rsidR="00E862BA" w:rsidRPr="00E862BA" w:rsidRDefault="00E862BA" w:rsidP="0043243F">
            <w:pPr>
              <w:tabs>
                <w:tab w:val="left" w:pos="252"/>
                <w:tab w:val="left" w:pos="492"/>
              </w:tabs>
              <w:jc w:val="center"/>
              <w:rPr>
                <w:sz w:val="10"/>
                <w:szCs w:val="10"/>
              </w:rPr>
            </w:pPr>
          </w:p>
          <w:p w14:paraId="2BD2A3AA" w14:textId="216FB7D5" w:rsidR="00C92077" w:rsidRDefault="00C74273" w:rsidP="0043243F">
            <w:pPr>
              <w:tabs>
                <w:tab w:val="left" w:pos="252"/>
                <w:tab w:val="left" w:pos="492"/>
              </w:tabs>
              <w:jc w:val="center"/>
            </w:pPr>
            <w:r>
              <w:pict w14:anchorId="3227F4CD">
                <v:shape id="_x0000_i1074" type="#_x0000_t75" style="width:278pt;height:134.6pt">
                  <v:imagedata r:id="rId100" o:title=""/>
                </v:shape>
              </w:pict>
            </w:r>
          </w:p>
          <w:p w14:paraId="720E7FA4" w14:textId="63108380" w:rsidR="009B5169" w:rsidRDefault="009B5169" w:rsidP="0043243F">
            <w:pPr>
              <w:tabs>
                <w:tab w:val="left" w:pos="252"/>
                <w:tab w:val="left" w:pos="492"/>
              </w:tabs>
              <w:jc w:val="center"/>
            </w:pPr>
          </w:p>
        </w:tc>
        <w:tc>
          <w:tcPr>
            <w:tcW w:w="4114" w:type="dxa"/>
            <w:tcBorders>
              <w:bottom w:val="single" w:sz="4" w:space="0" w:color="auto"/>
            </w:tcBorders>
          </w:tcPr>
          <w:p w14:paraId="5A8675FD" w14:textId="77777777" w:rsidR="001435E9" w:rsidRDefault="009B5169" w:rsidP="00A91452">
            <w:pPr>
              <w:pStyle w:val="aa"/>
              <w:numPr>
                <w:ilvl w:val="0"/>
                <w:numId w:val="11"/>
              </w:numPr>
              <w:tabs>
                <w:tab w:val="left" w:pos="252"/>
              </w:tabs>
              <w:ind w:left="6" w:firstLine="0"/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Этап к</w:t>
            </w:r>
            <w:r w:rsidR="001435E9">
              <w:rPr>
                <w:b/>
                <w:sz w:val="20"/>
                <w:szCs w:val="20"/>
              </w:rPr>
              <w:t>онсолидаци</w:t>
            </w:r>
            <w:r>
              <w:rPr>
                <w:b/>
                <w:sz w:val="20"/>
                <w:szCs w:val="20"/>
              </w:rPr>
              <w:t>и замечаний</w:t>
            </w:r>
            <w:r w:rsidR="001435E9">
              <w:rPr>
                <w:b/>
                <w:sz w:val="20"/>
                <w:szCs w:val="20"/>
              </w:rPr>
              <w:t xml:space="preserve"> </w:t>
            </w:r>
          </w:p>
          <w:p w14:paraId="6BFAB3A6" w14:textId="0BCAC9D7" w:rsidR="00E862BA" w:rsidRPr="00E862BA" w:rsidRDefault="00E862BA" w:rsidP="00E862BA">
            <w:pPr>
              <w:pStyle w:val="aa"/>
              <w:tabs>
                <w:tab w:val="left" w:pos="252"/>
              </w:tabs>
              <w:ind w:left="6"/>
              <w:jc w:val="both"/>
              <w:rPr>
                <w:i/>
                <w:sz w:val="20"/>
                <w:szCs w:val="20"/>
              </w:rPr>
            </w:pPr>
            <w:r w:rsidRPr="00E862BA">
              <w:rPr>
                <w:i/>
                <w:sz w:val="20"/>
                <w:szCs w:val="20"/>
              </w:rPr>
              <w:t>Куратор:</w:t>
            </w:r>
          </w:p>
          <w:p w14:paraId="6E1D3A69" w14:textId="77777777" w:rsidR="00C92077" w:rsidRDefault="00C92077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 w:rsidRPr="00C92077">
              <w:rPr>
                <w:sz w:val="20"/>
                <w:szCs w:val="20"/>
              </w:rPr>
              <w:t>5.1</w:t>
            </w:r>
            <w:r>
              <w:rPr>
                <w:b/>
                <w:sz w:val="20"/>
                <w:szCs w:val="20"/>
              </w:rPr>
              <w:t xml:space="preserve">. </w:t>
            </w:r>
            <w:r w:rsidR="00E862BA" w:rsidRPr="00E862BA">
              <w:rPr>
                <w:sz w:val="20"/>
                <w:szCs w:val="20"/>
              </w:rPr>
              <w:t xml:space="preserve">После </w:t>
            </w:r>
            <w:r w:rsidR="00E862BA">
              <w:rPr>
                <w:sz w:val="20"/>
                <w:szCs w:val="20"/>
              </w:rPr>
              <w:t>этапа параллельного согласования в адрес куратора поступает задание «Консолидация замечаний».</w:t>
            </w:r>
          </w:p>
          <w:p w14:paraId="27D3907F" w14:textId="77777777" w:rsidR="00E862BA" w:rsidRDefault="00E862BA" w:rsidP="00C92077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5.2. В карточке задания нажать </w:t>
            </w:r>
            <w:r>
              <w:rPr>
                <w:noProof/>
              </w:rPr>
              <w:drawing>
                <wp:inline distT="0" distB="0" distL="0" distR="0" wp14:anchorId="02DC20FE" wp14:editId="51EA628D">
                  <wp:extent cx="742384" cy="234437"/>
                  <wp:effectExtent l="0" t="0" r="63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.</w:t>
            </w:r>
          </w:p>
          <w:p w14:paraId="5807491B" w14:textId="77777777" w:rsidR="00FE7AD0" w:rsidRDefault="00E862BA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5.3. </w:t>
            </w:r>
            <w:r w:rsidR="0098559F">
              <w:rPr>
                <w:sz w:val="20"/>
                <w:szCs w:val="20"/>
              </w:rPr>
              <w:t>Консолидация замечаний выполняется в согласуемом документе (</w:t>
            </w:r>
            <w:r>
              <w:rPr>
                <w:sz w:val="20"/>
                <w:szCs w:val="20"/>
              </w:rPr>
              <w:t xml:space="preserve">в приложении </w:t>
            </w:r>
            <w:r>
              <w:rPr>
                <w:sz w:val="20"/>
                <w:szCs w:val="20"/>
                <w:lang w:val="en-US"/>
              </w:rPr>
              <w:t>Word</w:t>
            </w:r>
            <w:r w:rsidR="0098559F">
              <w:rPr>
                <w:sz w:val="20"/>
                <w:szCs w:val="20"/>
              </w:rPr>
              <w:t>)</w:t>
            </w:r>
            <w:r w:rsidR="0022165B">
              <w:rPr>
                <w:sz w:val="20"/>
                <w:szCs w:val="20"/>
              </w:rPr>
              <w:t>. Для этого</w:t>
            </w:r>
            <w:r w:rsidR="00FE7AD0">
              <w:rPr>
                <w:sz w:val="20"/>
                <w:szCs w:val="20"/>
              </w:rPr>
              <w:t>:</w:t>
            </w:r>
          </w:p>
          <w:p w14:paraId="49FF21AD" w14:textId="783E1152" w:rsidR="0098559F" w:rsidRDefault="0022165B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откры</w:t>
            </w:r>
            <w:r w:rsidR="00FE7AD0">
              <w:rPr>
                <w:sz w:val="20"/>
                <w:szCs w:val="20"/>
              </w:rPr>
              <w:t>ть</w:t>
            </w:r>
            <w:r>
              <w:rPr>
                <w:sz w:val="20"/>
                <w:szCs w:val="20"/>
              </w:rPr>
              <w:t xml:space="preserve"> последнюю версию согласуемого документа на редактирование:</w:t>
            </w:r>
          </w:p>
          <w:p w14:paraId="6FF7074B" w14:textId="1B44E545" w:rsidR="00E862BA" w:rsidRDefault="0098559F" w:rsidP="0098559F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вн</w:t>
            </w:r>
            <w:r w:rsidR="00FE7AD0">
              <w:rPr>
                <w:sz w:val="20"/>
                <w:szCs w:val="20"/>
              </w:rPr>
              <w:t xml:space="preserve">ести </w:t>
            </w:r>
            <w:r>
              <w:rPr>
                <w:sz w:val="20"/>
                <w:szCs w:val="20"/>
              </w:rPr>
              <w:t>замечания в файл согласуемого документа, если они оформлены в другом файле</w:t>
            </w:r>
            <w:r w:rsidR="0022165B">
              <w:rPr>
                <w:sz w:val="20"/>
                <w:szCs w:val="20"/>
              </w:rPr>
              <w:t xml:space="preserve"> или направлены в виде комментария в карточке задания</w:t>
            </w:r>
            <w:r>
              <w:rPr>
                <w:sz w:val="20"/>
                <w:szCs w:val="20"/>
              </w:rPr>
              <w:t>;</w:t>
            </w:r>
          </w:p>
          <w:p w14:paraId="49A0929B" w14:textId="1804A37A" w:rsidR="0022165B" w:rsidRDefault="0098559F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прин</w:t>
            </w:r>
            <w:r w:rsidR="00FE7AD0">
              <w:rPr>
                <w:sz w:val="20"/>
                <w:szCs w:val="20"/>
              </w:rPr>
              <w:t>ять</w:t>
            </w:r>
            <w:r>
              <w:rPr>
                <w:sz w:val="20"/>
                <w:szCs w:val="20"/>
              </w:rPr>
              <w:t>/отклон</w:t>
            </w:r>
            <w:r w:rsidR="00FE7AD0">
              <w:rPr>
                <w:sz w:val="20"/>
                <w:szCs w:val="20"/>
              </w:rPr>
              <w:t>ить</w:t>
            </w:r>
            <w:r>
              <w:rPr>
                <w:sz w:val="20"/>
                <w:szCs w:val="20"/>
              </w:rPr>
              <w:t xml:space="preserve"> правки согласующих, внесенные в </w:t>
            </w:r>
            <w:r w:rsidR="0022165B">
              <w:rPr>
                <w:sz w:val="20"/>
                <w:szCs w:val="20"/>
              </w:rPr>
              <w:t xml:space="preserve">файл </w:t>
            </w:r>
            <w:r>
              <w:rPr>
                <w:sz w:val="20"/>
                <w:szCs w:val="20"/>
              </w:rPr>
              <w:t>согласуем</w:t>
            </w:r>
            <w:r w:rsidR="0022165B">
              <w:rPr>
                <w:sz w:val="20"/>
                <w:szCs w:val="20"/>
              </w:rPr>
              <w:t xml:space="preserve">ого </w:t>
            </w:r>
            <w:r>
              <w:rPr>
                <w:sz w:val="20"/>
                <w:szCs w:val="20"/>
              </w:rPr>
              <w:t>документ</w:t>
            </w:r>
            <w:r w:rsidR="0022165B">
              <w:rPr>
                <w:sz w:val="20"/>
                <w:szCs w:val="20"/>
              </w:rPr>
              <w:t>а;</w:t>
            </w:r>
          </w:p>
          <w:p w14:paraId="739AA93D" w14:textId="0CCBFD45" w:rsidR="00FE7AD0" w:rsidRDefault="0022165B" w:rsidP="00FE7AD0">
            <w:pPr>
              <w:pStyle w:val="aa"/>
              <w:tabs>
                <w:tab w:val="left" w:pos="252"/>
                <w:tab w:val="left" w:pos="49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FE7AD0" w:rsidRPr="0035669A">
              <w:rPr>
                <w:sz w:val="20"/>
                <w:szCs w:val="20"/>
              </w:rPr>
              <w:t>сохранить файл, затем сохранить карточку</w:t>
            </w:r>
            <w:r w:rsidR="00FE7AD0">
              <w:rPr>
                <w:sz w:val="20"/>
                <w:szCs w:val="20"/>
              </w:rPr>
              <w:t xml:space="preserve"> (команда </w:t>
            </w:r>
            <w:r w:rsidR="00FE7AD0">
              <w:object w:dxaOrig="1515" w:dyaOrig="1365" w14:anchorId="764FEF42">
                <v:shape id="_x0000_i1075" type="#_x0000_t75" style="width:42.55pt;height:38.2pt" o:ole="">
                  <v:imagedata r:id="rId66" o:title=""/>
                </v:shape>
                <o:OLEObject Type="Embed" ProgID="PBrush" ShapeID="_x0000_i1075" DrawAspect="Content" ObjectID="_1642864953" r:id="rId101"/>
              </w:object>
            </w:r>
            <w:r w:rsidR="00FE7AD0">
              <w:t>)</w:t>
            </w:r>
            <w:r w:rsidR="00FE7AD0" w:rsidRPr="0035669A">
              <w:rPr>
                <w:sz w:val="20"/>
                <w:szCs w:val="20"/>
              </w:rPr>
              <w:t>. Б</w:t>
            </w:r>
            <w:r w:rsidR="00FE7AD0">
              <w:rPr>
                <w:sz w:val="20"/>
                <w:szCs w:val="20"/>
              </w:rPr>
              <w:t>удет создана новая версия файла - консолидированная.</w:t>
            </w:r>
          </w:p>
          <w:p w14:paraId="0EE2E544" w14:textId="77777777" w:rsidR="00AB5BF7" w:rsidRPr="00F40D74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К</w:t>
            </w:r>
            <w:r w:rsidR="00FE7AD0" w:rsidRPr="00FE7AD0">
              <w:rPr>
                <w:sz w:val="20"/>
                <w:szCs w:val="20"/>
              </w:rPr>
              <w:t xml:space="preserve">онсолидированный файл </w:t>
            </w:r>
            <w:r>
              <w:rPr>
                <w:sz w:val="20"/>
                <w:szCs w:val="20"/>
              </w:rPr>
              <w:t xml:space="preserve">необходимо </w:t>
            </w:r>
            <w:r w:rsidR="00FE7AD0" w:rsidRPr="00FE7AD0">
              <w:rPr>
                <w:sz w:val="20"/>
                <w:szCs w:val="20"/>
              </w:rPr>
              <w:t>переименовать</w:t>
            </w:r>
            <w:r w:rsidR="00FE7AD0">
              <w:rPr>
                <w:sz w:val="20"/>
                <w:szCs w:val="20"/>
              </w:rPr>
              <w:t>, например, добавить в имя файла  «Консолидирован».</w:t>
            </w:r>
            <w:r>
              <w:rPr>
                <w:sz w:val="20"/>
                <w:szCs w:val="20"/>
              </w:rPr>
              <w:t xml:space="preserve"> </w:t>
            </w:r>
          </w:p>
          <w:p w14:paraId="595CF680" w14:textId="77777777" w:rsidR="00AC5475" w:rsidRDefault="00AB5BF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Пример:</w:t>
            </w:r>
            <w:r w:rsidR="00AC5475">
              <w:rPr>
                <w:sz w:val="20"/>
                <w:szCs w:val="20"/>
              </w:rPr>
              <w:t> </w:t>
            </w:r>
          </w:p>
          <w:p w14:paraId="08ACC987" w14:textId="0A284EDA" w:rsidR="0098559F" w:rsidRDefault="00AC5475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Извещение </w:t>
            </w:r>
            <w:r w:rsidR="00AB5BF7">
              <w:rPr>
                <w:sz w:val="20"/>
                <w:szCs w:val="20"/>
              </w:rPr>
              <w:t>_</w:t>
            </w:r>
            <w:proofErr w:type="gramStart"/>
            <w:r w:rsidR="00AB5BF7">
              <w:rPr>
                <w:sz w:val="20"/>
                <w:szCs w:val="20"/>
              </w:rPr>
              <w:t>консолидирован</w:t>
            </w:r>
            <w:proofErr w:type="gramEnd"/>
            <w:r w:rsidR="00AB5BF7">
              <w:rPr>
                <w:sz w:val="20"/>
                <w:szCs w:val="20"/>
              </w:rPr>
              <w:t>.</w:t>
            </w:r>
            <w:r w:rsidR="00AB5BF7">
              <w:rPr>
                <w:sz w:val="20"/>
                <w:szCs w:val="20"/>
                <w:lang w:val="en-US"/>
              </w:rPr>
              <w:t>doc</w:t>
            </w:r>
            <w:r w:rsidR="00AB5BF7">
              <w:rPr>
                <w:sz w:val="20"/>
                <w:szCs w:val="20"/>
              </w:rPr>
              <w:t xml:space="preserve"> </w:t>
            </w:r>
          </w:p>
          <w:p w14:paraId="3EB4C9E7" w14:textId="77777777" w:rsidR="00736A1F" w:rsidRDefault="00E8332B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5.4. Если были созданы копии согласуемого документа с замечаниями согласующих, </w:t>
            </w:r>
            <w:r w:rsidR="00736A1F">
              <w:rPr>
                <w:sz w:val="20"/>
                <w:szCs w:val="20"/>
              </w:rPr>
              <w:t>о</w:t>
            </w:r>
            <w:r w:rsidRPr="00E8332B">
              <w:rPr>
                <w:sz w:val="20"/>
                <w:szCs w:val="20"/>
              </w:rPr>
              <w:t>ткрыть последнюю версию и все копии согласуемого документа, используя функции Word</w:t>
            </w:r>
            <w:r w:rsidR="00736A1F">
              <w:rPr>
                <w:sz w:val="20"/>
                <w:szCs w:val="20"/>
              </w:rPr>
              <w:t xml:space="preserve"> в меню Рецензирование,</w:t>
            </w:r>
            <w:r w:rsidRPr="00E8332B">
              <w:rPr>
                <w:sz w:val="20"/>
                <w:szCs w:val="20"/>
              </w:rPr>
              <w:t xml:space="preserve"> выполнить команду «Сравнить»/«Объединить» </w:t>
            </w:r>
            <w:r w:rsidR="00736A1F">
              <w:rPr>
                <w:sz w:val="20"/>
                <w:szCs w:val="20"/>
              </w:rPr>
              <w:t>.</w:t>
            </w:r>
          </w:p>
          <w:p w14:paraId="1C973E96" w14:textId="3CD1263D" w:rsidR="00C60B9B" w:rsidRDefault="00E8332B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 w:rsidRPr="00E8332B">
              <w:rPr>
                <w:sz w:val="20"/>
                <w:szCs w:val="20"/>
              </w:rPr>
              <w:t>Принять или отклонить изменения. Сохранить файл, затем сохранить карточку.</w:t>
            </w:r>
          </w:p>
          <w:p w14:paraId="167AC401" w14:textId="16BC71ED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</w:t>
            </w:r>
            <w:r w:rsidR="00736A1F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. Выполнить одну из команд в карточке задания:</w:t>
            </w:r>
          </w:p>
          <w:p w14:paraId="6936DB8C" w14:textId="752FB19D" w:rsidR="00FE7AD0" w:rsidRDefault="00FE7AD0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«Консолидирован»</w:t>
            </w:r>
            <w:r w:rsidR="00653D67">
              <w:rPr>
                <w:sz w:val="20"/>
                <w:szCs w:val="20"/>
              </w:rPr>
              <w:t xml:space="preserve"> - </w:t>
            </w:r>
            <w:r w:rsidR="00D73EBF">
              <w:rPr>
                <w:sz w:val="20"/>
                <w:szCs w:val="20"/>
              </w:rPr>
              <w:t xml:space="preserve">все замечания приняты, документ продолжает согласование, </w:t>
            </w:r>
            <w:r w:rsidR="00653D67">
              <w:rPr>
                <w:sz w:val="20"/>
                <w:szCs w:val="20"/>
              </w:rPr>
              <w:t>документ уйдет на этап согласования с ДСР;</w:t>
            </w:r>
          </w:p>
          <w:p w14:paraId="3143A0D4" w14:textId="164A68C4" w:rsidR="00653D67" w:rsidRPr="0098559F" w:rsidRDefault="00653D67" w:rsidP="0022165B">
            <w:pPr>
              <w:pStyle w:val="aa"/>
              <w:tabs>
                <w:tab w:val="left" w:pos="252"/>
              </w:tabs>
              <w:ind w:left="6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«Новый цикл согласования» - </w:t>
            </w:r>
            <w:r w:rsidR="00D73EBF">
              <w:rPr>
                <w:sz w:val="20"/>
                <w:szCs w:val="20"/>
              </w:rPr>
              <w:t xml:space="preserve">даны противоречивые замечания или замечания куратор не принимает, необходимо повторное согласование с заинтересованными согласующими лицами, </w:t>
            </w:r>
            <w:r>
              <w:rPr>
                <w:sz w:val="20"/>
                <w:szCs w:val="20"/>
              </w:rPr>
              <w:t>документ будет запущен по маршруту на новый цикл согласования.</w:t>
            </w:r>
          </w:p>
        </w:tc>
      </w:tr>
      <w:tr w:rsidR="00306280" w:rsidRPr="00AB1E5B" w14:paraId="49B4324C" w14:textId="77777777" w:rsidTr="007722DD">
        <w:trPr>
          <w:trHeight w:val="977"/>
        </w:trPr>
        <w:tc>
          <w:tcPr>
            <w:tcW w:w="10743" w:type="dxa"/>
            <w:gridSpan w:val="2"/>
            <w:tcBorders>
              <w:bottom w:val="single" w:sz="4" w:space="0" w:color="auto"/>
            </w:tcBorders>
          </w:tcPr>
          <w:p w14:paraId="1434896E" w14:textId="0C54218B" w:rsidR="00306280" w:rsidRPr="00FD36C4" w:rsidRDefault="00306280" w:rsidP="000339ED">
            <w:pPr>
              <w:pStyle w:val="a6"/>
              <w:numPr>
                <w:ilvl w:val="0"/>
                <w:numId w:val="10"/>
              </w:numPr>
              <w:tabs>
                <w:tab w:val="left" w:pos="6"/>
                <w:tab w:val="left" w:pos="289"/>
              </w:tabs>
              <w:ind w:left="6" w:hanging="6"/>
              <w:jc w:val="both"/>
            </w:pPr>
            <w:r>
              <w:rPr>
                <w:b/>
              </w:rPr>
              <w:t>Процесс с</w:t>
            </w:r>
            <w:r w:rsidRPr="00854A80">
              <w:rPr>
                <w:b/>
              </w:rPr>
              <w:t>огласов</w:t>
            </w:r>
            <w:r>
              <w:rPr>
                <w:b/>
              </w:rPr>
              <w:t xml:space="preserve">ания </w:t>
            </w:r>
            <w:r w:rsidRPr="00306280">
              <w:rPr>
                <w:b/>
              </w:rPr>
              <w:t xml:space="preserve">извещений об изменении </w:t>
            </w:r>
            <w:r w:rsidR="000339ED">
              <w:rPr>
                <w:b/>
              </w:rPr>
              <w:t>с</w:t>
            </w:r>
            <w:r w:rsidRPr="00306280">
              <w:rPr>
                <w:b/>
              </w:rPr>
              <w:t>тандарта ИС Концерна</w:t>
            </w:r>
            <w:r>
              <w:t xml:space="preserve"> </w:t>
            </w:r>
            <w:r>
              <w:rPr>
                <w:b/>
              </w:rPr>
              <w:t xml:space="preserve">с организацией ИС Концерна </w:t>
            </w:r>
          </w:p>
          <w:p w14:paraId="551B10E5" w14:textId="2A6C607A" w:rsidR="00306280" w:rsidRDefault="00306280" w:rsidP="000339ED">
            <w:pPr>
              <w:pStyle w:val="a6"/>
              <w:tabs>
                <w:tab w:val="left" w:pos="573"/>
              </w:tabs>
              <w:jc w:val="both"/>
            </w:pPr>
            <w:r>
              <w:t xml:space="preserve">выполняется в соответствии с </w:t>
            </w:r>
            <w:proofErr w:type="gramStart"/>
            <w:r>
              <w:t>СТ</w:t>
            </w:r>
            <w:proofErr w:type="gramEnd"/>
            <w:r>
              <w:t xml:space="preserve"> ИС КОНЦЕРН ВКО 00-003. Де</w:t>
            </w:r>
            <w:r w:rsidRPr="005B0CA3">
              <w:t>йствия в системе за организаци</w:t>
            </w:r>
            <w:r>
              <w:t xml:space="preserve">и согласования Извещений </w:t>
            </w:r>
            <w:r w:rsidRPr="005B0CA3">
              <w:t xml:space="preserve">выполняет </w:t>
            </w:r>
            <w:r w:rsidR="000339ED" w:rsidRPr="000339ED">
              <w:rPr>
                <w:i/>
              </w:rPr>
              <w:t>К</w:t>
            </w:r>
            <w:r w:rsidRPr="000339ED">
              <w:rPr>
                <w:i/>
              </w:rPr>
              <w:t>уратор</w:t>
            </w:r>
            <w:r>
              <w:t xml:space="preserve"> аналогично действиям, описанным в инструкции по согласованию нормативных документов (п.6).</w:t>
            </w:r>
          </w:p>
          <w:p w14:paraId="4B572057" w14:textId="479E65E7" w:rsidR="000339ED" w:rsidRPr="00FB2384" w:rsidRDefault="000339ED" w:rsidP="00AA3D4D">
            <w:pPr>
              <w:pStyle w:val="a6"/>
              <w:numPr>
                <w:ilvl w:val="0"/>
                <w:numId w:val="10"/>
              </w:numPr>
              <w:tabs>
                <w:tab w:val="left" w:pos="6"/>
                <w:tab w:val="left" w:pos="289"/>
              </w:tabs>
              <w:ind w:left="6" w:hanging="6"/>
              <w:jc w:val="both"/>
              <w:rPr>
                <w:b/>
              </w:rPr>
            </w:pPr>
            <w:r w:rsidRPr="00EE4CBF">
              <w:rPr>
                <w:b/>
              </w:rPr>
              <w:t>П</w:t>
            </w:r>
            <w:r>
              <w:rPr>
                <w:b/>
              </w:rPr>
              <w:t xml:space="preserve">роцесс парафирования согласованного извещения об изменении стандарта ИС Концерна </w:t>
            </w:r>
            <w:r w:rsidRPr="000339ED">
              <w:t>выполняет</w:t>
            </w:r>
            <w:r>
              <w:rPr>
                <w:b/>
              </w:rPr>
              <w:t xml:space="preserve"> </w:t>
            </w:r>
            <w:r w:rsidRPr="000339ED">
              <w:rPr>
                <w:i/>
              </w:rPr>
              <w:t>ДУК</w:t>
            </w:r>
            <w:r>
              <w:rPr>
                <w:i/>
              </w:rPr>
              <w:t xml:space="preserve"> </w:t>
            </w:r>
            <w:r w:rsidRPr="000339ED">
              <w:t>аналогично действиям, описанным</w:t>
            </w:r>
            <w:r>
              <w:rPr>
                <w:i/>
              </w:rPr>
              <w:t xml:space="preserve"> </w:t>
            </w:r>
            <w:r>
              <w:t xml:space="preserve">инструкции по согласованию нормативных документов </w:t>
            </w:r>
            <w:r w:rsidR="00FB2384">
              <w:t>(п.7).</w:t>
            </w:r>
          </w:p>
          <w:p w14:paraId="1C2CA3B3" w14:textId="77777777" w:rsidR="00726B25" w:rsidRDefault="00FB2384" w:rsidP="000339ED">
            <w:pPr>
              <w:pStyle w:val="a6"/>
              <w:numPr>
                <w:ilvl w:val="0"/>
                <w:numId w:val="10"/>
              </w:numPr>
              <w:tabs>
                <w:tab w:val="left" w:pos="6"/>
                <w:tab w:val="left" w:pos="289"/>
              </w:tabs>
              <w:ind w:left="6" w:hanging="6"/>
              <w:rPr>
                <w:b/>
              </w:rPr>
            </w:pPr>
            <w:r>
              <w:rPr>
                <w:b/>
              </w:rPr>
              <w:t xml:space="preserve">Подписание информационно-удостоверяющего листа </w:t>
            </w:r>
            <w:r w:rsidRPr="002A054E">
              <w:rPr>
                <w:b/>
              </w:rPr>
              <w:t xml:space="preserve"> </w:t>
            </w:r>
            <w:r w:rsidR="00726B25">
              <w:rPr>
                <w:b/>
              </w:rPr>
              <w:t xml:space="preserve">и извещения об изменении </w:t>
            </w:r>
            <w:r w:rsidRPr="002A054E">
              <w:rPr>
                <w:b/>
              </w:rPr>
              <w:t xml:space="preserve"> </w:t>
            </w:r>
            <w:r w:rsidR="00726B25">
              <w:rPr>
                <w:b/>
              </w:rPr>
              <w:t xml:space="preserve">стандарта ИС Концерна </w:t>
            </w:r>
            <w:r w:rsidRPr="002A054E">
              <w:rPr>
                <w:b/>
              </w:rPr>
              <w:t xml:space="preserve"> </w:t>
            </w:r>
          </w:p>
          <w:p w14:paraId="00C6122E" w14:textId="72CC6561" w:rsidR="00306280" w:rsidRPr="00ED6555" w:rsidRDefault="00726B25" w:rsidP="00AA3D4D">
            <w:pPr>
              <w:pStyle w:val="a6"/>
              <w:tabs>
                <w:tab w:val="left" w:pos="6"/>
                <w:tab w:val="left" w:pos="289"/>
              </w:tabs>
              <w:ind w:left="6"/>
              <w:jc w:val="both"/>
            </w:pPr>
            <w:r>
              <w:t>заместителем</w:t>
            </w:r>
            <w:r w:rsidRPr="00726B25">
              <w:t xml:space="preserve"> генерального директора по стратегическому развитию</w:t>
            </w:r>
            <w:r>
              <w:t>, заместителем</w:t>
            </w:r>
            <w:r w:rsidRPr="00726B25">
              <w:t xml:space="preserve"> генерального директора по правовым вопросам</w:t>
            </w:r>
            <w:r>
              <w:t>, п</w:t>
            </w:r>
            <w:r w:rsidRPr="00726B25">
              <w:t>омощник</w:t>
            </w:r>
            <w:r w:rsidR="00835CAF">
              <w:t>ом</w:t>
            </w:r>
            <w:r w:rsidRPr="00726B25">
              <w:t xml:space="preserve"> генерального директора по качеству</w:t>
            </w:r>
            <w:r w:rsidR="00835CAF">
              <w:t xml:space="preserve"> выполняет </w:t>
            </w:r>
            <w:r w:rsidR="00835CAF" w:rsidRPr="000339ED">
              <w:rPr>
                <w:i/>
              </w:rPr>
              <w:t>Куратор</w:t>
            </w:r>
            <w:r w:rsidR="00835CAF">
              <w:t xml:space="preserve"> аналогично действиям, описанным в инструкции по согласованию нормативных документов (п.</w:t>
            </w:r>
            <w:r w:rsidR="00D3006D">
              <w:t>8</w:t>
            </w:r>
            <w:r w:rsidR="00835CAF">
              <w:t>).</w:t>
            </w:r>
          </w:p>
        </w:tc>
      </w:tr>
      <w:tr w:rsidR="00C32A97" w:rsidRPr="007B039B" w14:paraId="57DB43B4" w14:textId="29FD7CF7" w:rsidTr="002C0494">
        <w:trPr>
          <w:trHeight w:val="4880"/>
        </w:trPr>
        <w:tc>
          <w:tcPr>
            <w:tcW w:w="6629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70CC87F2" w14:textId="77777777" w:rsidR="0045644B" w:rsidRDefault="00A619B7" w:rsidP="00C32A97">
            <w:pPr>
              <w:tabs>
                <w:tab w:val="left" w:pos="147"/>
                <w:tab w:val="left" w:pos="573"/>
              </w:tabs>
              <w:jc w:val="both"/>
            </w:pPr>
            <w:r>
              <w:object w:dxaOrig="16545" w:dyaOrig="10065" w14:anchorId="697B09D5">
                <v:shape id="_x0000_i1076" type="#_x0000_t75" style="width:319.95pt;height:194.7pt" o:ole="">
                  <v:imagedata r:id="rId102" o:title=""/>
                </v:shape>
                <o:OLEObject Type="Embed" ProgID="PBrush" ShapeID="_x0000_i1076" DrawAspect="Content" ObjectID="_1642864954" r:id="rId103"/>
              </w:object>
            </w:r>
          </w:p>
          <w:p w14:paraId="73597B30" w14:textId="77777777" w:rsidR="00A619B7" w:rsidRDefault="00A619B7" w:rsidP="00C32A97">
            <w:pPr>
              <w:tabs>
                <w:tab w:val="left" w:pos="147"/>
                <w:tab w:val="left" w:pos="573"/>
              </w:tabs>
              <w:jc w:val="both"/>
            </w:pPr>
          </w:p>
          <w:p w14:paraId="58EB59A7" w14:textId="7F97886B" w:rsidR="00A619B7" w:rsidRPr="00C32A97" w:rsidRDefault="00A619B7" w:rsidP="00C32A9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  <w:r>
              <w:object w:dxaOrig="4320" w:dyaOrig="2011" w14:anchorId="5BF2AD49">
                <v:shape id="_x0000_i1077" type="#_x0000_t75" style="width:320.55pt;height:87.65pt" o:ole="">
                  <v:imagedata r:id="rId104" o:title=""/>
                </v:shape>
                <o:OLEObject Type="Embed" ProgID="PBrush" ShapeID="_x0000_i1077" DrawAspect="Content" ObjectID="_1642864955" r:id="rId105"/>
              </w:object>
            </w:r>
          </w:p>
        </w:tc>
        <w:tc>
          <w:tcPr>
            <w:tcW w:w="411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</w:tcPr>
          <w:p w14:paraId="5621BFF7" w14:textId="271DF028" w:rsidR="00C32A97" w:rsidRPr="002222F4" w:rsidRDefault="002222F4" w:rsidP="00A619B7">
            <w:pPr>
              <w:pStyle w:val="aa"/>
              <w:numPr>
                <w:ilvl w:val="0"/>
                <w:numId w:val="9"/>
              </w:numPr>
              <w:tabs>
                <w:tab w:val="left" w:pos="147"/>
                <w:tab w:val="left" w:pos="573"/>
              </w:tabs>
              <w:jc w:val="both"/>
              <w:rPr>
                <w:b/>
                <w:spacing w:val="-2"/>
                <w:sz w:val="20"/>
                <w:szCs w:val="20"/>
              </w:rPr>
            </w:pPr>
            <w:r w:rsidRPr="002222F4">
              <w:rPr>
                <w:b/>
                <w:spacing w:val="-2"/>
                <w:sz w:val="20"/>
                <w:szCs w:val="20"/>
              </w:rPr>
              <w:t xml:space="preserve"> </w:t>
            </w:r>
            <w:r w:rsidR="00C32A97" w:rsidRPr="002222F4">
              <w:rPr>
                <w:b/>
                <w:spacing w:val="-2"/>
                <w:sz w:val="20"/>
                <w:szCs w:val="20"/>
              </w:rPr>
              <w:t>Завершение процесса согласования.</w:t>
            </w:r>
          </w:p>
          <w:p w14:paraId="55306AFC" w14:textId="6B634EFB" w:rsidR="00A619B7" w:rsidRDefault="00A619B7" w:rsidP="00A619B7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После согласования всеми согласующими должностными лицами (т.е. все этапы в маршруте согласования завершены), РК</w:t>
            </w:r>
            <w:r w:rsidR="00F21CB4">
              <w:rPr>
                <w:spacing w:val="-2"/>
                <w:sz w:val="20"/>
                <w:szCs w:val="20"/>
              </w:rPr>
              <w:t xml:space="preserve"> извещения об изменении стандарта ИС</w:t>
            </w:r>
            <w:r>
              <w:rPr>
                <w:spacing w:val="-2"/>
                <w:sz w:val="20"/>
                <w:szCs w:val="20"/>
              </w:rPr>
              <w:t xml:space="preserve"> переходит в состояние «Согласован».</w:t>
            </w:r>
          </w:p>
          <w:p w14:paraId="3D85242F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37C9E25C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56FDC19B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5FF93D82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77B99B22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268171AC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4EF292F3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01F02EFC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780C4DA9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4AD7C644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52DDF2D9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76473D48" w14:textId="77777777" w:rsidR="00A619B7" w:rsidRDefault="00A619B7" w:rsidP="00A619B7">
            <w:pPr>
              <w:tabs>
                <w:tab w:val="left" w:pos="147"/>
                <w:tab w:val="left" w:pos="573"/>
              </w:tabs>
              <w:jc w:val="both"/>
              <w:rPr>
                <w:spacing w:val="-2"/>
                <w:sz w:val="20"/>
                <w:szCs w:val="20"/>
              </w:rPr>
            </w:pPr>
          </w:p>
          <w:p w14:paraId="2606E32A" w14:textId="77777777" w:rsidR="00A619B7" w:rsidRDefault="00A619B7" w:rsidP="00A619B7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Согласованный документ находится в   папке Нормативные документы/Реестр нормативных документов.</w:t>
            </w:r>
          </w:p>
          <w:p w14:paraId="415E00EF" w14:textId="77777777" w:rsidR="00A619B7" w:rsidRDefault="00A619B7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i/>
                <w:spacing w:val="-2"/>
                <w:sz w:val="20"/>
                <w:szCs w:val="20"/>
              </w:rPr>
            </w:pPr>
          </w:p>
          <w:p w14:paraId="4E569888" w14:textId="77777777" w:rsidR="00A619B7" w:rsidRDefault="00A619B7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i/>
                <w:spacing w:val="-2"/>
                <w:sz w:val="20"/>
                <w:szCs w:val="20"/>
              </w:rPr>
            </w:pPr>
          </w:p>
          <w:p w14:paraId="27BA4800" w14:textId="77777777" w:rsidR="00A619B7" w:rsidRDefault="00A619B7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i/>
                <w:spacing w:val="-2"/>
                <w:sz w:val="20"/>
                <w:szCs w:val="20"/>
              </w:rPr>
            </w:pPr>
          </w:p>
          <w:p w14:paraId="3068E152" w14:textId="77777777" w:rsidR="00A619B7" w:rsidRDefault="00A619B7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i/>
                <w:spacing w:val="-2"/>
                <w:sz w:val="20"/>
                <w:szCs w:val="20"/>
              </w:rPr>
            </w:pPr>
          </w:p>
          <w:p w14:paraId="4298DEE8" w14:textId="7DAC3522" w:rsidR="00A619B7" w:rsidRDefault="00A619B7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color w:val="FF0000"/>
                <w:spacing w:val="-2"/>
                <w:sz w:val="20"/>
                <w:szCs w:val="20"/>
              </w:rPr>
            </w:pPr>
            <w:r w:rsidRPr="00A619B7">
              <w:rPr>
                <w:color w:val="FF0000"/>
                <w:spacing w:val="-2"/>
                <w:sz w:val="20"/>
                <w:szCs w:val="20"/>
              </w:rPr>
              <w:t>Примечание!</w:t>
            </w:r>
          </w:p>
          <w:p w14:paraId="63CA8529" w14:textId="532FD093" w:rsidR="00F21CB4" w:rsidRPr="00A619B7" w:rsidRDefault="00F21CB4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color w:val="FF0000"/>
                <w:spacing w:val="-2"/>
                <w:sz w:val="20"/>
                <w:szCs w:val="20"/>
              </w:rPr>
            </w:pPr>
            <w:r w:rsidRPr="00F21CB4">
              <w:rPr>
                <w:spacing w:val="-2"/>
                <w:sz w:val="20"/>
                <w:szCs w:val="20"/>
              </w:rPr>
              <w:t>Для извещений об изменении ВНД:</w:t>
            </w:r>
          </w:p>
          <w:p w14:paraId="0B0C4555" w14:textId="5330F999" w:rsidR="00A619B7" w:rsidRDefault="00A619B7" w:rsidP="00A619B7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0"/>
              <w:jc w:val="both"/>
              <w:rPr>
                <w:spacing w:val="-2"/>
                <w:sz w:val="20"/>
                <w:szCs w:val="20"/>
              </w:rPr>
            </w:pPr>
            <w:r w:rsidRPr="002222F4">
              <w:rPr>
                <w:spacing w:val="-2"/>
                <w:sz w:val="20"/>
                <w:szCs w:val="20"/>
              </w:rPr>
              <w:t xml:space="preserve">После согласования всеми согласующими должностными лицами </w:t>
            </w:r>
            <w:r>
              <w:rPr>
                <w:spacing w:val="-2"/>
                <w:sz w:val="20"/>
                <w:szCs w:val="20"/>
              </w:rPr>
              <w:t xml:space="preserve">(т.е. все этапы в маршруте согласования завершены), в адрес куратора поступает задание на утверждение извещения об изменении </w:t>
            </w:r>
            <w:r w:rsidR="00E44A4F">
              <w:rPr>
                <w:spacing w:val="-2"/>
                <w:sz w:val="20"/>
                <w:szCs w:val="20"/>
              </w:rPr>
              <w:t>ВНД.</w:t>
            </w:r>
          </w:p>
          <w:p w14:paraId="2A952284" w14:textId="77777777" w:rsidR="001E568A" w:rsidRDefault="00DE1EAB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i/>
                <w:spacing w:val="-2"/>
                <w:sz w:val="20"/>
                <w:szCs w:val="20"/>
              </w:rPr>
            </w:pPr>
            <w:r w:rsidRPr="001E568A">
              <w:rPr>
                <w:i/>
                <w:spacing w:val="-2"/>
                <w:sz w:val="20"/>
                <w:szCs w:val="20"/>
              </w:rPr>
              <w:t>Куратор</w:t>
            </w:r>
            <w:r w:rsidR="001E568A">
              <w:rPr>
                <w:i/>
                <w:spacing w:val="-2"/>
                <w:sz w:val="20"/>
                <w:szCs w:val="20"/>
              </w:rPr>
              <w:t>:</w:t>
            </w:r>
          </w:p>
          <w:p w14:paraId="48C1748B" w14:textId="346E144F" w:rsidR="003D0D83" w:rsidRDefault="001E568A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  <w:r>
              <w:rPr>
                <w:i/>
                <w:spacing w:val="-2"/>
                <w:sz w:val="20"/>
                <w:szCs w:val="20"/>
              </w:rPr>
              <w:t>-</w:t>
            </w:r>
            <w:r w:rsidR="00DE1EAB">
              <w:rPr>
                <w:spacing w:val="-2"/>
                <w:sz w:val="20"/>
                <w:szCs w:val="20"/>
              </w:rPr>
              <w:t xml:space="preserve"> </w:t>
            </w:r>
            <w:r w:rsidR="002222F4" w:rsidRPr="002222F4">
              <w:rPr>
                <w:spacing w:val="-2"/>
                <w:sz w:val="20"/>
                <w:szCs w:val="20"/>
              </w:rPr>
              <w:t xml:space="preserve"> </w:t>
            </w:r>
            <w:r w:rsidR="003D0D83">
              <w:rPr>
                <w:spacing w:val="-2"/>
                <w:sz w:val="20"/>
                <w:szCs w:val="20"/>
              </w:rPr>
              <w:t>нажимает в карточке   задания кнопку «В работу».</w:t>
            </w:r>
          </w:p>
          <w:p w14:paraId="67CE3A59" w14:textId="2C4AB71A" w:rsidR="00C32A97" w:rsidRDefault="001E568A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- п</w:t>
            </w:r>
            <w:r w:rsidR="003D0D83">
              <w:rPr>
                <w:spacing w:val="-2"/>
                <w:sz w:val="20"/>
                <w:szCs w:val="20"/>
              </w:rPr>
              <w:t>арафированный пакет документов</w:t>
            </w:r>
            <w:r w:rsidR="00716835">
              <w:rPr>
                <w:spacing w:val="-2"/>
                <w:sz w:val="20"/>
                <w:szCs w:val="20"/>
              </w:rPr>
              <w:t xml:space="preserve"> (на бумаге)</w:t>
            </w:r>
            <w:r w:rsidR="003D0D83">
              <w:rPr>
                <w:spacing w:val="-2"/>
                <w:sz w:val="20"/>
                <w:szCs w:val="20"/>
              </w:rPr>
              <w:t xml:space="preserve"> </w:t>
            </w:r>
            <w:r w:rsidR="00DE1EAB">
              <w:rPr>
                <w:spacing w:val="-2"/>
                <w:sz w:val="20"/>
                <w:szCs w:val="20"/>
              </w:rPr>
              <w:t xml:space="preserve">передает </w:t>
            </w:r>
            <w:proofErr w:type="gramStart"/>
            <w:r w:rsidR="003D0D83">
              <w:rPr>
                <w:spacing w:val="-2"/>
                <w:sz w:val="20"/>
                <w:szCs w:val="20"/>
              </w:rPr>
              <w:t>ответственному</w:t>
            </w:r>
            <w:proofErr w:type="gramEnd"/>
            <w:r w:rsidR="003D0D83">
              <w:rPr>
                <w:spacing w:val="-2"/>
                <w:sz w:val="20"/>
                <w:szCs w:val="20"/>
              </w:rPr>
              <w:t xml:space="preserve"> за группу (подгруппу) стандартов на утверждение.</w:t>
            </w:r>
          </w:p>
          <w:p w14:paraId="0B5BFFD9" w14:textId="3E862477" w:rsidR="001E568A" w:rsidRDefault="001E568A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  <w:r>
              <w:rPr>
                <w:spacing w:val="-2"/>
                <w:sz w:val="20"/>
                <w:szCs w:val="20"/>
              </w:rPr>
              <w:t>- п</w:t>
            </w:r>
            <w:r w:rsidR="003D0D83">
              <w:rPr>
                <w:spacing w:val="-2"/>
                <w:sz w:val="20"/>
                <w:szCs w:val="20"/>
              </w:rPr>
              <w:t xml:space="preserve">осле утверждения </w:t>
            </w:r>
            <w:r>
              <w:rPr>
                <w:spacing w:val="-2"/>
                <w:sz w:val="20"/>
                <w:szCs w:val="20"/>
              </w:rPr>
              <w:t xml:space="preserve">в карточке задания в СЭД нажимает </w:t>
            </w:r>
            <w:r w:rsidRPr="009E53C7">
              <w:rPr>
                <w:spacing w:val="-2"/>
                <w:sz w:val="20"/>
                <w:szCs w:val="20"/>
              </w:rPr>
              <w:t>«Утвер</w:t>
            </w:r>
            <w:r w:rsidR="00F21CB4">
              <w:rPr>
                <w:spacing w:val="-2"/>
                <w:sz w:val="20"/>
                <w:szCs w:val="20"/>
              </w:rPr>
              <w:t>жден</w:t>
            </w:r>
            <w:r w:rsidRPr="009E53C7">
              <w:rPr>
                <w:spacing w:val="-2"/>
                <w:sz w:val="20"/>
                <w:szCs w:val="20"/>
              </w:rPr>
              <w:t>»</w:t>
            </w:r>
            <w:r w:rsidR="009E53C7">
              <w:rPr>
                <w:spacing w:val="-2"/>
                <w:sz w:val="20"/>
                <w:szCs w:val="20"/>
              </w:rPr>
              <w:t>.</w:t>
            </w:r>
          </w:p>
          <w:p w14:paraId="7C751B9E" w14:textId="77777777" w:rsidR="00532768" w:rsidRDefault="00532768" w:rsidP="00A619B7">
            <w:pPr>
              <w:pStyle w:val="aa"/>
              <w:tabs>
                <w:tab w:val="left" w:pos="147"/>
                <w:tab w:val="left" w:pos="573"/>
              </w:tabs>
              <w:ind w:left="0"/>
              <w:jc w:val="both"/>
              <w:rPr>
                <w:spacing w:val="-2"/>
                <w:sz w:val="20"/>
                <w:szCs w:val="20"/>
              </w:rPr>
            </w:pPr>
          </w:p>
          <w:p w14:paraId="7CAFDBB4" w14:textId="29C925B9" w:rsidR="00C32A97" w:rsidRPr="0096119D" w:rsidRDefault="001E568A" w:rsidP="00A619B7">
            <w:pPr>
              <w:pStyle w:val="aa"/>
              <w:numPr>
                <w:ilvl w:val="1"/>
                <w:numId w:val="9"/>
              </w:numPr>
              <w:tabs>
                <w:tab w:val="left" w:pos="147"/>
                <w:tab w:val="left" w:pos="573"/>
              </w:tabs>
              <w:ind w:left="0" w:firstLine="0"/>
              <w:jc w:val="both"/>
              <w:rPr>
                <w:spacing w:val="-2"/>
                <w:sz w:val="20"/>
                <w:szCs w:val="20"/>
              </w:rPr>
            </w:pPr>
            <w:r w:rsidRPr="002C0494">
              <w:rPr>
                <w:spacing w:val="-2"/>
                <w:sz w:val="20"/>
                <w:szCs w:val="20"/>
              </w:rPr>
              <w:t>Утвержденный  документ находится в   папке Нормативные документы/Реестр нормативных документов.</w:t>
            </w:r>
          </w:p>
        </w:tc>
      </w:tr>
    </w:tbl>
    <w:p w14:paraId="7CEF20B4" w14:textId="6372CCFF" w:rsidR="00D85F8C" w:rsidRDefault="00D85F8C" w:rsidP="00F9779C"/>
    <w:p w14:paraId="72C518C4" w14:textId="56951F5B" w:rsidR="00896B32" w:rsidRDefault="00896B32" w:rsidP="00C74C25">
      <w:pPr>
        <w:pStyle w:val="aa"/>
        <w:jc w:val="both"/>
      </w:pPr>
    </w:p>
    <w:sectPr w:rsidR="00896B32" w:rsidSect="00D34480">
      <w:footerReference w:type="default" r:id="rId106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7209CC" w14:textId="77777777" w:rsidR="00C23D2A" w:rsidRDefault="00C23D2A" w:rsidP="002E2F3C">
      <w:r>
        <w:separator/>
      </w:r>
    </w:p>
  </w:endnote>
  <w:endnote w:type="continuationSeparator" w:id="0">
    <w:p w14:paraId="7E1BCD92" w14:textId="77777777" w:rsidR="00C23D2A" w:rsidRDefault="00C23D2A" w:rsidP="002E2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82182069"/>
      <w:docPartObj>
        <w:docPartGallery w:val="Page Numbers (Bottom of Page)"/>
        <w:docPartUnique/>
      </w:docPartObj>
    </w:sdtPr>
    <w:sdtEndPr/>
    <w:sdtContent>
      <w:p w14:paraId="2F480193" w14:textId="272C3336" w:rsidR="001C771D" w:rsidRDefault="001C771D">
        <w:pPr>
          <w:pStyle w:val="af1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1B35">
          <w:rPr>
            <w:noProof/>
          </w:rPr>
          <w:t>1</w:t>
        </w:r>
        <w:r>
          <w:fldChar w:fldCharType="end"/>
        </w:r>
      </w:p>
    </w:sdtContent>
  </w:sdt>
  <w:p w14:paraId="54919C5A" w14:textId="77777777" w:rsidR="001C771D" w:rsidRDefault="001C771D">
    <w:pPr>
      <w:pStyle w:val="af1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252EEE" w14:textId="77777777" w:rsidR="00C23D2A" w:rsidRDefault="00C23D2A" w:rsidP="002E2F3C">
      <w:r>
        <w:separator/>
      </w:r>
    </w:p>
  </w:footnote>
  <w:footnote w:type="continuationSeparator" w:id="0">
    <w:p w14:paraId="0ABC960E" w14:textId="77777777" w:rsidR="00C23D2A" w:rsidRDefault="00C23D2A" w:rsidP="002E2F3C">
      <w:r>
        <w:continuationSeparator/>
      </w:r>
    </w:p>
  </w:footnote>
  <w:footnote w:id="1">
    <w:p w14:paraId="2DEC25D3" w14:textId="77777777" w:rsidR="00AE0BEF" w:rsidRPr="00DA54C6" w:rsidRDefault="00AE0BEF" w:rsidP="00AE0BEF">
      <w:pPr>
        <w:pStyle w:val="ae"/>
        <w:rPr>
          <w:sz w:val="16"/>
          <w:szCs w:val="16"/>
        </w:rPr>
      </w:pPr>
      <w:r>
        <w:rPr>
          <w:rStyle w:val="af0"/>
        </w:rPr>
        <w:footnoteRef/>
      </w:r>
      <w:r>
        <w:t xml:space="preserve"> </w:t>
      </w:r>
      <w:r w:rsidRPr="00DA54C6">
        <w:rPr>
          <w:noProof/>
          <w:sz w:val="16"/>
          <w:szCs w:val="16"/>
        </w:rPr>
        <w:t>Ответственный за группу (подгруппу стандартов</w:t>
      </w:r>
      <w:r w:rsidRPr="00DA54C6">
        <w:rPr>
          <w:sz w:val="16"/>
          <w:szCs w:val="16"/>
        </w:rPr>
        <w:t>) ИС Концерна - работник Концерна, определенный в приказе Концерна, или заместитель генерального директора Концерна, руководитель структурного подразделения Концерна, подчиненный генеральному директору Концерна, ответственные за установление требований стандарта ИС Концерна и контроль их выполнения.</w:t>
      </w:r>
    </w:p>
    <w:p w14:paraId="5773CE11" w14:textId="77777777" w:rsidR="00AE0BEF" w:rsidRPr="00DA54C6" w:rsidRDefault="00AE0BEF" w:rsidP="00AE0BEF">
      <w:pPr>
        <w:pStyle w:val="ae"/>
        <w:rPr>
          <w:sz w:val="16"/>
          <w:szCs w:val="16"/>
        </w:rPr>
      </w:pPr>
      <w:r w:rsidRPr="00DA54C6">
        <w:rPr>
          <w:noProof/>
          <w:sz w:val="16"/>
          <w:szCs w:val="16"/>
        </w:rPr>
        <w:t>Ответственный за группу (подгруппу стандартов</w:t>
      </w:r>
      <w:r w:rsidRPr="00DA54C6">
        <w:rPr>
          <w:sz w:val="16"/>
          <w:szCs w:val="16"/>
        </w:rPr>
        <w:t xml:space="preserve">) </w:t>
      </w:r>
      <w:r w:rsidRPr="00DA54C6">
        <w:rPr>
          <w:noProof/>
          <w:sz w:val="16"/>
          <w:szCs w:val="16"/>
        </w:rPr>
        <w:t xml:space="preserve">ВНД Концерна - </w:t>
      </w:r>
      <w:r w:rsidRPr="00DA54C6">
        <w:rPr>
          <w:sz w:val="16"/>
          <w:szCs w:val="16"/>
        </w:rPr>
        <w:t>должностное лицо, определенное в СТО ИПВР 00–001 в соответствии с матрицей полномочий и ответственности руководителей и коллегиальных органов Концерна, ответственных за управление группой (подгруппой) ВНД Концерна.</w:t>
      </w:r>
    </w:p>
  </w:footnote>
  <w:footnote w:id="2">
    <w:p w14:paraId="74AE41CF" w14:textId="182FBDFD" w:rsidR="00334148" w:rsidRPr="00DA54C6" w:rsidRDefault="00334148" w:rsidP="00F6221A">
      <w:pPr>
        <w:pStyle w:val="aa"/>
        <w:tabs>
          <w:tab w:val="left" w:pos="317"/>
        </w:tabs>
        <w:spacing w:after="200" w:line="276" w:lineRule="auto"/>
        <w:ind w:left="33"/>
        <w:jc w:val="both"/>
        <w:rPr>
          <w:sz w:val="16"/>
          <w:szCs w:val="16"/>
        </w:rPr>
      </w:pPr>
      <w:r w:rsidRPr="00DA54C6">
        <w:rPr>
          <w:rStyle w:val="af0"/>
          <w:sz w:val="16"/>
          <w:szCs w:val="16"/>
        </w:rPr>
        <w:footnoteRef/>
      </w:r>
      <w:r w:rsidRPr="00DA54C6">
        <w:rPr>
          <w:sz w:val="16"/>
          <w:szCs w:val="16"/>
        </w:rPr>
        <w:t xml:space="preserve"> Исполнитель - Структурное подразделение Концерна, на которое возлагается ответственность за разработку и управление стандартом ИС Концерна и ВНД Концерна</w:t>
      </w:r>
      <w:r w:rsidR="00047C6E" w:rsidRPr="00DA54C6">
        <w:rPr>
          <w:sz w:val="16"/>
          <w:szCs w:val="16"/>
        </w:rPr>
        <w:t>, а так же за внесение изменений в разработанные подразделением нормативные документы</w:t>
      </w:r>
    </w:p>
    <w:p w14:paraId="1C459071" w14:textId="3CE46743" w:rsidR="00334148" w:rsidRDefault="00334148">
      <w:pPr>
        <w:pStyle w:val="ae"/>
      </w:pPr>
    </w:p>
  </w:footnote>
  <w:footnote w:id="3">
    <w:p w14:paraId="34D063EF" w14:textId="22EF8C88" w:rsidR="001C771D" w:rsidRDefault="001C771D" w:rsidP="00D7522A">
      <w:pPr>
        <w:pStyle w:val="ae"/>
        <w:jc w:val="both"/>
      </w:pPr>
      <w:r>
        <w:rPr>
          <w:rStyle w:val="af0"/>
        </w:rPr>
        <w:footnoteRef/>
      </w:r>
      <w:r>
        <w:t xml:space="preserve"> </w:t>
      </w:r>
      <w:r w:rsidRPr="007B0537">
        <w:t xml:space="preserve">Участник процесса согласования - руководитель </w:t>
      </w:r>
      <w:r>
        <w:t>И</w:t>
      </w:r>
      <w:r w:rsidRPr="007B0537">
        <w:t xml:space="preserve">сполнителя, инициатор, ответственный за группу/подгруппу стандартов ИС Концерна/ВНД Концерна, </w:t>
      </w:r>
      <w:r>
        <w:t>к</w:t>
      </w:r>
      <w:r w:rsidRPr="007B0537">
        <w:t>оординатор по вопросам управления стандартами ИС Концерна</w:t>
      </w:r>
      <w:r>
        <w:t>/ВНД Концерна</w:t>
      </w:r>
      <w:r w:rsidRPr="007B0537">
        <w:t xml:space="preserve">, заинтересованное согласующее лицо, </w:t>
      </w:r>
      <w:r>
        <w:t xml:space="preserve">работники </w:t>
      </w:r>
      <w:r w:rsidRPr="007B0537">
        <w:t xml:space="preserve">ДУК, ДСР, ДПОД, выполняющие </w:t>
      </w:r>
      <w:r>
        <w:t xml:space="preserve">закрепленные </w:t>
      </w:r>
      <w:r w:rsidRPr="007B0537">
        <w:t>функци</w:t>
      </w:r>
      <w:r>
        <w:t>и и</w:t>
      </w:r>
      <w:r w:rsidRPr="007B0537">
        <w:t xml:space="preserve"> определенные действия </w:t>
      </w:r>
      <w:r>
        <w:t xml:space="preserve">в Системе </w:t>
      </w:r>
      <w:r w:rsidRPr="007B0537">
        <w:t>в процессе согласования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B96D05"/>
    <w:multiLevelType w:val="multilevel"/>
    <w:tmpl w:val="6A44182E"/>
    <w:lvl w:ilvl="0">
      <w:start w:val="3"/>
      <w:numFmt w:val="decimal"/>
      <w:lvlText w:val="%1."/>
      <w:lvlJc w:val="left"/>
      <w:pPr>
        <w:ind w:left="592" w:hanging="450"/>
      </w:pPr>
      <w:rPr>
        <w:rFonts w:hint="default"/>
        <w:i w:val="0"/>
        <w:color w:val="auto"/>
      </w:rPr>
    </w:lvl>
    <w:lvl w:ilvl="1">
      <w:start w:val="3"/>
      <w:numFmt w:val="decimal"/>
      <w:lvlText w:val="%1.%2."/>
      <w:lvlJc w:val="left"/>
      <w:pPr>
        <w:ind w:left="453" w:hanging="450"/>
      </w:pPr>
      <w:rPr>
        <w:rFonts w:hint="default"/>
        <w:i/>
        <w:color w:val="auto"/>
      </w:rPr>
    </w:lvl>
    <w:lvl w:ilvl="2">
      <w:start w:val="3"/>
      <w:numFmt w:val="decimal"/>
      <w:lvlText w:val="%1.%2.%3."/>
      <w:lvlJc w:val="left"/>
      <w:pPr>
        <w:ind w:left="726" w:hanging="720"/>
      </w:pPr>
      <w:rPr>
        <w:rFonts w:hint="default"/>
        <w:i/>
        <w:color w:val="auto"/>
      </w:rPr>
    </w:lvl>
    <w:lvl w:ilvl="3">
      <w:start w:val="1"/>
      <w:numFmt w:val="decimal"/>
      <w:lvlText w:val="%1.%2.%3.%4."/>
      <w:lvlJc w:val="left"/>
      <w:pPr>
        <w:ind w:left="729" w:hanging="720"/>
      </w:pPr>
      <w:rPr>
        <w:rFonts w:hint="default"/>
        <w:i/>
        <w:color w:val="auto"/>
      </w:rPr>
    </w:lvl>
    <w:lvl w:ilvl="4">
      <w:start w:val="1"/>
      <w:numFmt w:val="decimal"/>
      <w:lvlText w:val="%1.%2.%3.%4.%5."/>
      <w:lvlJc w:val="left"/>
      <w:pPr>
        <w:ind w:left="1092" w:hanging="1080"/>
      </w:pPr>
      <w:rPr>
        <w:rFonts w:hint="default"/>
        <w:i/>
        <w:color w:val="auto"/>
      </w:rPr>
    </w:lvl>
    <w:lvl w:ilvl="5">
      <w:start w:val="1"/>
      <w:numFmt w:val="decimal"/>
      <w:lvlText w:val="%1.%2.%3.%4.%5.%6."/>
      <w:lvlJc w:val="left"/>
      <w:pPr>
        <w:ind w:left="1095" w:hanging="1080"/>
      </w:pPr>
      <w:rPr>
        <w:rFonts w:hint="default"/>
        <w:i/>
        <w:color w:val="auto"/>
      </w:rPr>
    </w:lvl>
    <w:lvl w:ilvl="6">
      <w:start w:val="1"/>
      <w:numFmt w:val="decimal"/>
      <w:lvlText w:val="%1.%2.%3.%4.%5.%6.%7."/>
      <w:lvlJc w:val="left"/>
      <w:pPr>
        <w:ind w:left="1098" w:hanging="1080"/>
      </w:pPr>
      <w:rPr>
        <w:rFonts w:hint="default"/>
        <w:i/>
        <w:color w:val="auto"/>
      </w:rPr>
    </w:lvl>
    <w:lvl w:ilvl="7">
      <w:start w:val="1"/>
      <w:numFmt w:val="decimal"/>
      <w:lvlText w:val="%1.%2.%3.%4.%5.%6.%7.%8."/>
      <w:lvlJc w:val="left"/>
      <w:pPr>
        <w:ind w:left="1461" w:hanging="1440"/>
      </w:pPr>
      <w:rPr>
        <w:rFonts w:hint="default"/>
        <w:i/>
        <w:color w:val="auto"/>
      </w:rPr>
    </w:lvl>
    <w:lvl w:ilvl="8">
      <w:start w:val="1"/>
      <w:numFmt w:val="decimal"/>
      <w:lvlText w:val="%1.%2.%3.%4.%5.%6.%7.%8.%9."/>
      <w:lvlJc w:val="left"/>
      <w:pPr>
        <w:ind w:left="1464" w:hanging="1440"/>
      </w:pPr>
      <w:rPr>
        <w:rFonts w:hint="default"/>
        <w:i/>
        <w:color w:val="auto"/>
      </w:rPr>
    </w:lvl>
  </w:abstractNum>
  <w:abstractNum w:abstractNumId="1">
    <w:nsid w:val="04612E5B"/>
    <w:multiLevelType w:val="multilevel"/>
    <w:tmpl w:val="41FAA5A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86F0B54"/>
    <w:multiLevelType w:val="hybridMultilevel"/>
    <w:tmpl w:val="6EF4FCA8"/>
    <w:lvl w:ilvl="0" w:tplc="04190017">
      <w:start w:val="1"/>
      <w:numFmt w:val="lowerLetter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D930B8C"/>
    <w:multiLevelType w:val="multilevel"/>
    <w:tmpl w:val="41FAA5AE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F292491"/>
    <w:multiLevelType w:val="multilevel"/>
    <w:tmpl w:val="498E1D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440"/>
      </w:pPr>
      <w:rPr>
        <w:rFonts w:hint="default"/>
      </w:rPr>
    </w:lvl>
  </w:abstractNum>
  <w:abstractNum w:abstractNumId="6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51060C2F"/>
    <w:multiLevelType w:val="hybridMultilevel"/>
    <w:tmpl w:val="F3605E26"/>
    <w:lvl w:ilvl="0" w:tplc="62467EB2">
      <w:start w:val="3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E9103D5"/>
    <w:multiLevelType w:val="multilevel"/>
    <w:tmpl w:val="497222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0">
    <w:nsid w:val="71627EB8"/>
    <w:multiLevelType w:val="multilevel"/>
    <w:tmpl w:val="57F25AE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>
    <w:nsid w:val="74547EDA"/>
    <w:multiLevelType w:val="hybridMultilevel"/>
    <w:tmpl w:val="57E0A656"/>
    <w:lvl w:ilvl="0" w:tplc="E03292C2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3">
    <w:nsid w:val="7AF318EF"/>
    <w:multiLevelType w:val="hybridMultilevel"/>
    <w:tmpl w:val="5ACE1130"/>
    <w:lvl w:ilvl="0" w:tplc="1F02028C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14">
    <w:nsid w:val="7EE43F45"/>
    <w:multiLevelType w:val="multilevel"/>
    <w:tmpl w:val="F4A4000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2"/>
  </w:num>
  <w:num w:numId="2">
    <w:abstractNumId w:val="6"/>
  </w:num>
  <w:num w:numId="3">
    <w:abstractNumId w:val="4"/>
  </w:num>
  <w:num w:numId="4">
    <w:abstractNumId w:val="8"/>
  </w:num>
  <w:num w:numId="5">
    <w:abstractNumId w:val="5"/>
  </w:num>
  <w:num w:numId="6">
    <w:abstractNumId w:val="7"/>
  </w:num>
  <w:num w:numId="7">
    <w:abstractNumId w:val="14"/>
  </w:num>
  <w:num w:numId="8">
    <w:abstractNumId w:val="11"/>
  </w:num>
  <w:num w:numId="9">
    <w:abstractNumId w:val="10"/>
  </w:num>
  <w:num w:numId="10">
    <w:abstractNumId w:val="1"/>
  </w:num>
  <w:num w:numId="11">
    <w:abstractNumId w:val="0"/>
  </w:num>
  <w:num w:numId="12">
    <w:abstractNumId w:val="9"/>
  </w:num>
  <w:num w:numId="13">
    <w:abstractNumId w:val="3"/>
  </w:num>
  <w:num w:numId="14">
    <w:abstractNumId w:val="13"/>
  </w:num>
  <w:num w:numId="15">
    <w:abstractNumId w:val="2"/>
  </w:num>
  <w:num w:numId="16">
    <w:abstractNumId w:val="13"/>
  </w:num>
  <w:num w:numId="17">
    <w:abstractNumId w:val="10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activeWritingStyle w:appName="MSWord" w:lang="ru-RU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0C66"/>
    <w:rsid w:val="000019E1"/>
    <w:rsid w:val="00001FA8"/>
    <w:rsid w:val="00002100"/>
    <w:rsid w:val="00006623"/>
    <w:rsid w:val="00010935"/>
    <w:rsid w:val="00016845"/>
    <w:rsid w:val="00020F9D"/>
    <w:rsid w:val="00025D5A"/>
    <w:rsid w:val="00027C9B"/>
    <w:rsid w:val="00032175"/>
    <w:rsid w:val="00032E6B"/>
    <w:rsid w:val="000333D2"/>
    <w:rsid w:val="000339ED"/>
    <w:rsid w:val="000346E6"/>
    <w:rsid w:val="00034A3C"/>
    <w:rsid w:val="0003504B"/>
    <w:rsid w:val="000364C1"/>
    <w:rsid w:val="00040F83"/>
    <w:rsid w:val="00047C6E"/>
    <w:rsid w:val="00051E73"/>
    <w:rsid w:val="000528D3"/>
    <w:rsid w:val="00052EF2"/>
    <w:rsid w:val="00053A81"/>
    <w:rsid w:val="00053B75"/>
    <w:rsid w:val="00055B5A"/>
    <w:rsid w:val="000566B9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F7"/>
    <w:rsid w:val="00080464"/>
    <w:rsid w:val="00081087"/>
    <w:rsid w:val="00081F76"/>
    <w:rsid w:val="0008329D"/>
    <w:rsid w:val="0008620F"/>
    <w:rsid w:val="000901EC"/>
    <w:rsid w:val="00091229"/>
    <w:rsid w:val="000913C0"/>
    <w:rsid w:val="00093737"/>
    <w:rsid w:val="00093B09"/>
    <w:rsid w:val="00093DF8"/>
    <w:rsid w:val="000A2393"/>
    <w:rsid w:val="000A4490"/>
    <w:rsid w:val="000A7DB2"/>
    <w:rsid w:val="000A7EDE"/>
    <w:rsid w:val="000B21E3"/>
    <w:rsid w:val="000B25A3"/>
    <w:rsid w:val="000B370D"/>
    <w:rsid w:val="000B3CC4"/>
    <w:rsid w:val="000B470A"/>
    <w:rsid w:val="000B491A"/>
    <w:rsid w:val="000B4A43"/>
    <w:rsid w:val="000B4D92"/>
    <w:rsid w:val="000B5631"/>
    <w:rsid w:val="000B5FA2"/>
    <w:rsid w:val="000C20CB"/>
    <w:rsid w:val="000C212E"/>
    <w:rsid w:val="000C2D7B"/>
    <w:rsid w:val="000C77D4"/>
    <w:rsid w:val="000D1D77"/>
    <w:rsid w:val="000D2453"/>
    <w:rsid w:val="000D2A79"/>
    <w:rsid w:val="000D392A"/>
    <w:rsid w:val="000D41E6"/>
    <w:rsid w:val="000D43A5"/>
    <w:rsid w:val="000D6DFC"/>
    <w:rsid w:val="000D74C7"/>
    <w:rsid w:val="000E085B"/>
    <w:rsid w:val="000E4406"/>
    <w:rsid w:val="000E4FF8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4528"/>
    <w:rsid w:val="001112C1"/>
    <w:rsid w:val="00116007"/>
    <w:rsid w:val="00120734"/>
    <w:rsid w:val="001213DC"/>
    <w:rsid w:val="0012251B"/>
    <w:rsid w:val="00125EFC"/>
    <w:rsid w:val="00126117"/>
    <w:rsid w:val="001303F1"/>
    <w:rsid w:val="00130D00"/>
    <w:rsid w:val="00134101"/>
    <w:rsid w:val="00135620"/>
    <w:rsid w:val="00137016"/>
    <w:rsid w:val="00137782"/>
    <w:rsid w:val="001435E9"/>
    <w:rsid w:val="00143C9D"/>
    <w:rsid w:val="00150B03"/>
    <w:rsid w:val="00153255"/>
    <w:rsid w:val="00153730"/>
    <w:rsid w:val="00154777"/>
    <w:rsid w:val="00156B2D"/>
    <w:rsid w:val="00160CB8"/>
    <w:rsid w:val="00161276"/>
    <w:rsid w:val="001614A0"/>
    <w:rsid w:val="00163577"/>
    <w:rsid w:val="001645D8"/>
    <w:rsid w:val="001655FB"/>
    <w:rsid w:val="001671FB"/>
    <w:rsid w:val="00167BEE"/>
    <w:rsid w:val="00167CF6"/>
    <w:rsid w:val="00170349"/>
    <w:rsid w:val="00170682"/>
    <w:rsid w:val="00171A1B"/>
    <w:rsid w:val="00173127"/>
    <w:rsid w:val="00174062"/>
    <w:rsid w:val="00174484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83B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645B"/>
    <w:rsid w:val="001A6E6B"/>
    <w:rsid w:val="001B0B3B"/>
    <w:rsid w:val="001B3008"/>
    <w:rsid w:val="001B4128"/>
    <w:rsid w:val="001B5D4B"/>
    <w:rsid w:val="001B62F3"/>
    <w:rsid w:val="001B67A4"/>
    <w:rsid w:val="001B6DE5"/>
    <w:rsid w:val="001C07F1"/>
    <w:rsid w:val="001C27A5"/>
    <w:rsid w:val="001C3FD9"/>
    <w:rsid w:val="001C4368"/>
    <w:rsid w:val="001C521C"/>
    <w:rsid w:val="001C6D1A"/>
    <w:rsid w:val="001C771D"/>
    <w:rsid w:val="001D0384"/>
    <w:rsid w:val="001D0FA5"/>
    <w:rsid w:val="001D2D1C"/>
    <w:rsid w:val="001D2D55"/>
    <w:rsid w:val="001D3E53"/>
    <w:rsid w:val="001D40A2"/>
    <w:rsid w:val="001D48F9"/>
    <w:rsid w:val="001D60C1"/>
    <w:rsid w:val="001D6722"/>
    <w:rsid w:val="001D6908"/>
    <w:rsid w:val="001E05C3"/>
    <w:rsid w:val="001E1EFA"/>
    <w:rsid w:val="001E4B36"/>
    <w:rsid w:val="001E4F50"/>
    <w:rsid w:val="001E53E7"/>
    <w:rsid w:val="001E5446"/>
    <w:rsid w:val="001E568A"/>
    <w:rsid w:val="001E6BDD"/>
    <w:rsid w:val="001E78B5"/>
    <w:rsid w:val="001E7AE0"/>
    <w:rsid w:val="001F1FD5"/>
    <w:rsid w:val="001F34C7"/>
    <w:rsid w:val="001F4DC9"/>
    <w:rsid w:val="001F5123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CF0"/>
    <w:rsid w:val="00207D03"/>
    <w:rsid w:val="002104CD"/>
    <w:rsid w:val="00211BDB"/>
    <w:rsid w:val="002124FB"/>
    <w:rsid w:val="00214A3E"/>
    <w:rsid w:val="00214DC2"/>
    <w:rsid w:val="0021507C"/>
    <w:rsid w:val="002162A3"/>
    <w:rsid w:val="002163B4"/>
    <w:rsid w:val="002164E8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579C"/>
    <w:rsid w:val="00235AFB"/>
    <w:rsid w:val="00235B9E"/>
    <w:rsid w:val="00235EE2"/>
    <w:rsid w:val="00236561"/>
    <w:rsid w:val="00240B78"/>
    <w:rsid w:val="002436FB"/>
    <w:rsid w:val="00243ACF"/>
    <w:rsid w:val="0024410D"/>
    <w:rsid w:val="0024458C"/>
    <w:rsid w:val="00244A2C"/>
    <w:rsid w:val="00245801"/>
    <w:rsid w:val="00247228"/>
    <w:rsid w:val="00250FD7"/>
    <w:rsid w:val="00251AD9"/>
    <w:rsid w:val="00251CE1"/>
    <w:rsid w:val="00252B93"/>
    <w:rsid w:val="00252F49"/>
    <w:rsid w:val="00253FF2"/>
    <w:rsid w:val="002564BA"/>
    <w:rsid w:val="00261FEF"/>
    <w:rsid w:val="00262AD7"/>
    <w:rsid w:val="00264883"/>
    <w:rsid w:val="0026526C"/>
    <w:rsid w:val="00266AA4"/>
    <w:rsid w:val="00266CF2"/>
    <w:rsid w:val="0027101D"/>
    <w:rsid w:val="00271EFD"/>
    <w:rsid w:val="00272C8B"/>
    <w:rsid w:val="00273299"/>
    <w:rsid w:val="002802AF"/>
    <w:rsid w:val="002807FD"/>
    <w:rsid w:val="00280EC7"/>
    <w:rsid w:val="002831C0"/>
    <w:rsid w:val="00283A45"/>
    <w:rsid w:val="002852AD"/>
    <w:rsid w:val="002905B3"/>
    <w:rsid w:val="00290A43"/>
    <w:rsid w:val="00290B13"/>
    <w:rsid w:val="00293216"/>
    <w:rsid w:val="0029645D"/>
    <w:rsid w:val="0029772C"/>
    <w:rsid w:val="002A054E"/>
    <w:rsid w:val="002A0BFD"/>
    <w:rsid w:val="002A2725"/>
    <w:rsid w:val="002A5442"/>
    <w:rsid w:val="002A6C1E"/>
    <w:rsid w:val="002B008F"/>
    <w:rsid w:val="002B2FA8"/>
    <w:rsid w:val="002B5374"/>
    <w:rsid w:val="002B542F"/>
    <w:rsid w:val="002B764C"/>
    <w:rsid w:val="002B793F"/>
    <w:rsid w:val="002C0494"/>
    <w:rsid w:val="002C2BA3"/>
    <w:rsid w:val="002C5A29"/>
    <w:rsid w:val="002C69E0"/>
    <w:rsid w:val="002D0E21"/>
    <w:rsid w:val="002D1DA2"/>
    <w:rsid w:val="002D1ED3"/>
    <w:rsid w:val="002D35D8"/>
    <w:rsid w:val="002D39C2"/>
    <w:rsid w:val="002D6D61"/>
    <w:rsid w:val="002D6FF3"/>
    <w:rsid w:val="002D7A15"/>
    <w:rsid w:val="002E1929"/>
    <w:rsid w:val="002E2F3C"/>
    <w:rsid w:val="002E3D32"/>
    <w:rsid w:val="002E4344"/>
    <w:rsid w:val="002E5354"/>
    <w:rsid w:val="002E65C4"/>
    <w:rsid w:val="002E69BA"/>
    <w:rsid w:val="002F0FE2"/>
    <w:rsid w:val="002F1067"/>
    <w:rsid w:val="002F176D"/>
    <w:rsid w:val="002F5482"/>
    <w:rsid w:val="002F669D"/>
    <w:rsid w:val="002F725D"/>
    <w:rsid w:val="002F75A5"/>
    <w:rsid w:val="002F7D02"/>
    <w:rsid w:val="00300238"/>
    <w:rsid w:val="00306280"/>
    <w:rsid w:val="0031042D"/>
    <w:rsid w:val="003109F7"/>
    <w:rsid w:val="00310AA8"/>
    <w:rsid w:val="003120BC"/>
    <w:rsid w:val="00312E82"/>
    <w:rsid w:val="00313530"/>
    <w:rsid w:val="00315163"/>
    <w:rsid w:val="00316B9F"/>
    <w:rsid w:val="0031719A"/>
    <w:rsid w:val="00321E2B"/>
    <w:rsid w:val="0032250B"/>
    <w:rsid w:val="003228A4"/>
    <w:rsid w:val="003268E6"/>
    <w:rsid w:val="003275F9"/>
    <w:rsid w:val="00331394"/>
    <w:rsid w:val="00332C19"/>
    <w:rsid w:val="00332F53"/>
    <w:rsid w:val="00334148"/>
    <w:rsid w:val="00335217"/>
    <w:rsid w:val="003378E9"/>
    <w:rsid w:val="00340A45"/>
    <w:rsid w:val="00341C25"/>
    <w:rsid w:val="00343BF9"/>
    <w:rsid w:val="003455CC"/>
    <w:rsid w:val="00345610"/>
    <w:rsid w:val="00345C0D"/>
    <w:rsid w:val="00346DF2"/>
    <w:rsid w:val="003508FA"/>
    <w:rsid w:val="00351E90"/>
    <w:rsid w:val="00354FFE"/>
    <w:rsid w:val="0035669A"/>
    <w:rsid w:val="00357F07"/>
    <w:rsid w:val="0036032F"/>
    <w:rsid w:val="003625B0"/>
    <w:rsid w:val="00364AEE"/>
    <w:rsid w:val="00365875"/>
    <w:rsid w:val="00365900"/>
    <w:rsid w:val="0037645B"/>
    <w:rsid w:val="003772E3"/>
    <w:rsid w:val="003778FA"/>
    <w:rsid w:val="00377C3A"/>
    <w:rsid w:val="003815BA"/>
    <w:rsid w:val="00382700"/>
    <w:rsid w:val="00384CE6"/>
    <w:rsid w:val="00385070"/>
    <w:rsid w:val="00385DA0"/>
    <w:rsid w:val="003865C1"/>
    <w:rsid w:val="00386A4C"/>
    <w:rsid w:val="0038758C"/>
    <w:rsid w:val="00393788"/>
    <w:rsid w:val="003956A2"/>
    <w:rsid w:val="00396C38"/>
    <w:rsid w:val="003A0FEF"/>
    <w:rsid w:val="003A221B"/>
    <w:rsid w:val="003A2A2F"/>
    <w:rsid w:val="003A3A17"/>
    <w:rsid w:val="003A3CD0"/>
    <w:rsid w:val="003A4C52"/>
    <w:rsid w:val="003A5315"/>
    <w:rsid w:val="003A610C"/>
    <w:rsid w:val="003A667E"/>
    <w:rsid w:val="003B0DC1"/>
    <w:rsid w:val="003B1164"/>
    <w:rsid w:val="003B1569"/>
    <w:rsid w:val="003B1645"/>
    <w:rsid w:val="003B3AA6"/>
    <w:rsid w:val="003B69C2"/>
    <w:rsid w:val="003C2219"/>
    <w:rsid w:val="003C2948"/>
    <w:rsid w:val="003C31D5"/>
    <w:rsid w:val="003C3D03"/>
    <w:rsid w:val="003C5EAC"/>
    <w:rsid w:val="003C725B"/>
    <w:rsid w:val="003C7EE0"/>
    <w:rsid w:val="003D06C2"/>
    <w:rsid w:val="003D0D83"/>
    <w:rsid w:val="003D1BE6"/>
    <w:rsid w:val="003D27B5"/>
    <w:rsid w:val="003D2E86"/>
    <w:rsid w:val="003D6CEE"/>
    <w:rsid w:val="003D7B10"/>
    <w:rsid w:val="003E4688"/>
    <w:rsid w:val="003E5B5E"/>
    <w:rsid w:val="003E6CB3"/>
    <w:rsid w:val="003E7CD2"/>
    <w:rsid w:val="003E7CF5"/>
    <w:rsid w:val="003F00C2"/>
    <w:rsid w:val="003F0642"/>
    <w:rsid w:val="003F32BA"/>
    <w:rsid w:val="003F4F8E"/>
    <w:rsid w:val="003F7041"/>
    <w:rsid w:val="003F7551"/>
    <w:rsid w:val="003F7696"/>
    <w:rsid w:val="003F78D4"/>
    <w:rsid w:val="00400695"/>
    <w:rsid w:val="004020EF"/>
    <w:rsid w:val="00402A3C"/>
    <w:rsid w:val="00402FA8"/>
    <w:rsid w:val="00404D82"/>
    <w:rsid w:val="00405585"/>
    <w:rsid w:val="00405BC1"/>
    <w:rsid w:val="0040719E"/>
    <w:rsid w:val="00407A01"/>
    <w:rsid w:val="00412139"/>
    <w:rsid w:val="00412413"/>
    <w:rsid w:val="00413429"/>
    <w:rsid w:val="0041528F"/>
    <w:rsid w:val="0041558B"/>
    <w:rsid w:val="004175C0"/>
    <w:rsid w:val="00421FE0"/>
    <w:rsid w:val="00422018"/>
    <w:rsid w:val="00422D21"/>
    <w:rsid w:val="00422FA5"/>
    <w:rsid w:val="00425035"/>
    <w:rsid w:val="00430B95"/>
    <w:rsid w:val="004321A6"/>
    <w:rsid w:val="0043233C"/>
    <w:rsid w:val="0043243F"/>
    <w:rsid w:val="00436007"/>
    <w:rsid w:val="00436258"/>
    <w:rsid w:val="00437306"/>
    <w:rsid w:val="00437B25"/>
    <w:rsid w:val="0044087A"/>
    <w:rsid w:val="00443773"/>
    <w:rsid w:val="00445594"/>
    <w:rsid w:val="00445B5B"/>
    <w:rsid w:val="004465D6"/>
    <w:rsid w:val="0045150E"/>
    <w:rsid w:val="0045186E"/>
    <w:rsid w:val="00451E51"/>
    <w:rsid w:val="004530E4"/>
    <w:rsid w:val="0045325D"/>
    <w:rsid w:val="00453EBE"/>
    <w:rsid w:val="00454298"/>
    <w:rsid w:val="0045471E"/>
    <w:rsid w:val="004563D1"/>
    <w:rsid w:val="0045644B"/>
    <w:rsid w:val="004567A7"/>
    <w:rsid w:val="00457B53"/>
    <w:rsid w:val="0046197E"/>
    <w:rsid w:val="004619EE"/>
    <w:rsid w:val="00462739"/>
    <w:rsid w:val="004658C1"/>
    <w:rsid w:val="00466921"/>
    <w:rsid w:val="00474869"/>
    <w:rsid w:val="004764FB"/>
    <w:rsid w:val="00481D5C"/>
    <w:rsid w:val="00483B58"/>
    <w:rsid w:val="004852AD"/>
    <w:rsid w:val="00485E85"/>
    <w:rsid w:val="00487611"/>
    <w:rsid w:val="00491A28"/>
    <w:rsid w:val="00491FF8"/>
    <w:rsid w:val="004926EA"/>
    <w:rsid w:val="004951B5"/>
    <w:rsid w:val="0049590E"/>
    <w:rsid w:val="00496419"/>
    <w:rsid w:val="00496A60"/>
    <w:rsid w:val="00497479"/>
    <w:rsid w:val="00497EFC"/>
    <w:rsid w:val="004A04BB"/>
    <w:rsid w:val="004A0814"/>
    <w:rsid w:val="004A155A"/>
    <w:rsid w:val="004A2466"/>
    <w:rsid w:val="004A26B5"/>
    <w:rsid w:val="004A2A56"/>
    <w:rsid w:val="004A2B28"/>
    <w:rsid w:val="004A3F65"/>
    <w:rsid w:val="004A4C1D"/>
    <w:rsid w:val="004B0261"/>
    <w:rsid w:val="004B0B5E"/>
    <w:rsid w:val="004B0FAA"/>
    <w:rsid w:val="004B1963"/>
    <w:rsid w:val="004B408B"/>
    <w:rsid w:val="004B4FCB"/>
    <w:rsid w:val="004B5648"/>
    <w:rsid w:val="004B7620"/>
    <w:rsid w:val="004C0580"/>
    <w:rsid w:val="004C0E2F"/>
    <w:rsid w:val="004C14FA"/>
    <w:rsid w:val="004C3A45"/>
    <w:rsid w:val="004C5B1A"/>
    <w:rsid w:val="004C7802"/>
    <w:rsid w:val="004D0124"/>
    <w:rsid w:val="004D1B5F"/>
    <w:rsid w:val="004D2455"/>
    <w:rsid w:val="004D2B39"/>
    <w:rsid w:val="004D41A3"/>
    <w:rsid w:val="004D6430"/>
    <w:rsid w:val="004D78BD"/>
    <w:rsid w:val="004E0090"/>
    <w:rsid w:val="004E060D"/>
    <w:rsid w:val="004E17D0"/>
    <w:rsid w:val="004E2472"/>
    <w:rsid w:val="004E555E"/>
    <w:rsid w:val="004E66F6"/>
    <w:rsid w:val="004E68E0"/>
    <w:rsid w:val="004E74E7"/>
    <w:rsid w:val="004E7E9E"/>
    <w:rsid w:val="004F2DAF"/>
    <w:rsid w:val="004F2F73"/>
    <w:rsid w:val="004F3F86"/>
    <w:rsid w:val="004F5E88"/>
    <w:rsid w:val="004F629A"/>
    <w:rsid w:val="004F65E2"/>
    <w:rsid w:val="004F6AE6"/>
    <w:rsid w:val="00505325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173A6"/>
    <w:rsid w:val="00520DD9"/>
    <w:rsid w:val="0052258B"/>
    <w:rsid w:val="0052293A"/>
    <w:rsid w:val="00524A94"/>
    <w:rsid w:val="00525332"/>
    <w:rsid w:val="00531FF0"/>
    <w:rsid w:val="00532768"/>
    <w:rsid w:val="005331C1"/>
    <w:rsid w:val="00533847"/>
    <w:rsid w:val="00533C2C"/>
    <w:rsid w:val="0054008E"/>
    <w:rsid w:val="005408F5"/>
    <w:rsid w:val="00541CC2"/>
    <w:rsid w:val="0054310A"/>
    <w:rsid w:val="005432D0"/>
    <w:rsid w:val="00543E46"/>
    <w:rsid w:val="00544696"/>
    <w:rsid w:val="00545511"/>
    <w:rsid w:val="00545800"/>
    <w:rsid w:val="005469FF"/>
    <w:rsid w:val="00547DEE"/>
    <w:rsid w:val="00547FD0"/>
    <w:rsid w:val="00550218"/>
    <w:rsid w:val="00551DF6"/>
    <w:rsid w:val="00552CBB"/>
    <w:rsid w:val="00554911"/>
    <w:rsid w:val="005558F3"/>
    <w:rsid w:val="00556678"/>
    <w:rsid w:val="00557591"/>
    <w:rsid w:val="00561185"/>
    <w:rsid w:val="00563322"/>
    <w:rsid w:val="00563BA6"/>
    <w:rsid w:val="00565B75"/>
    <w:rsid w:val="005717E1"/>
    <w:rsid w:val="005722A0"/>
    <w:rsid w:val="00573241"/>
    <w:rsid w:val="00575422"/>
    <w:rsid w:val="0057713F"/>
    <w:rsid w:val="00580EC1"/>
    <w:rsid w:val="00583C5F"/>
    <w:rsid w:val="00584A57"/>
    <w:rsid w:val="00592CD5"/>
    <w:rsid w:val="0059352A"/>
    <w:rsid w:val="005956B8"/>
    <w:rsid w:val="0059621E"/>
    <w:rsid w:val="005962D1"/>
    <w:rsid w:val="005A0AEC"/>
    <w:rsid w:val="005A0BBD"/>
    <w:rsid w:val="005A11D5"/>
    <w:rsid w:val="005A3DC7"/>
    <w:rsid w:val="005A5012"/>
    <w:rsid w:val="005A5E0B"/>
    <w:rsid w:val="005A6433"/>
    <w:rsid w:val="005B0CA3"/>
    <w:rsid w:val="005B4369"/>
    <w:rsid w:val="005B50D0"/>
    <w:rsid w:val="005B6D89"/>
    <w:rsid w:val="005B6EB0"/>
    <w:rsid w:val="005B79B0"/>
    <w:rsid w:val="005B7ECC"/>
    <w:rsid w:val="005C1FE2"/>
    <w:rsid w:val="005C50AE"/>
    <w:rsid w:val="005C7E85"/>
    <w:rsid w:val="005D038B"/>
    <w:rsid w:val="005D0830"/>
    <w:rsid w:val="005E01B5"/>
    <w:rsid w:val="005E0762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696A"/>
    <w:rsid w:val="0060051C"/>
    <w:rsid w:val="00602526"/>
    <w:rsid w:val="00603F31"/>
    <w:rsid w:val="006056F9"/>
    <w:rsid w:val="00605847"/>
    <w:rsid w:val="006107E4"/>
    <w:rsid w:val="006114AF"/>
    <w:rsid w:val="00615BF4"/>
    <w:rsid w:val="00615E88"/>
    <w:rsid w:val="00617467"/>
    <w:rsid w:val="00626810"/>
    <w:rsid w:val="00626A4E"/>
    <w:rsid w:val="00626BFD"/>
    <w:rsid w:val="00627EF6"/>
    <w:rsid w:val="00630A46"/>
    <w:rsid w:val="00633545"/>
    <w:rsid w:val="00635E87"/>
    <w:rsid w:val="00637972"/>
    <w:rsid w:val="00637994"/>
    <w:rsid w:val="00637B63"/>
    <w:rsid w:val="00640020"/>
    <w:rsid w:val="006414BF"/>
    <w:rsid w:val="006420D1"/>
    <w:rsid w:val="00642FD1"/>
    <w:rsid w:val="00644698"/>
    <w:rsid w:val="00644BBE"/>
    <w:rsid w:val="0064595D"/>
    <w:rsid w:val="006525A5"/>
    <w:rsid w:val="00653D67"/>
    <w:rsid w:val="00657D7F"/>
    <w:rsid w:val="00660631"/>
    <w:rsid w:val="0066144D"/>
    <w:rsid w:val="00662B0C"/>
    <w:rsid w:val="00665361"/>
    <w:rsid w:val="0066701A"/>
    <w:rsid w:val="00671762"/>
    <w:rsid w:val="00672644"/>
    <w:rsid w:val="0067294D"/>
    <w:rsid w:val="00672C95"/>
    <w:rsid w:val="00672ECD"/>
    <w:rsid w:val="006738E4"/>
    <w:rsid w:val="00674172"/>
    <w:rsid w:val="00675A14"/>
    <w:rsid w:val="006765EB"/>
    <w:rsid w:val="0067752D"/>
    <w:rsid w:val="0068052F"/>
    <w:rsid w:val="006814FD"/>
    <w:rsid w:val="00681FC6"/>
    <w:rsid w:val="0068419B"/>
    <w:rsid w:val="00687437"/>
    <w:rsid w:val="0069012D"/>
    <w:rsid w:val="00690318"/>
    <w:rsid w:val="00690379"/>
    <w:rsid w:val="00690A0A"/>
    <w:rsid w:val="00691A62"/>
    <w:rsid w:val="0069236C"/>
    <w:rsid w:val="006959EA"/>
    <w:rsid w:val="006A0B7B"/>
    <w:rsid w:val="006A1287"/>
    <w:rsid w:val="006A2559"/>
    <w:rsid w:val="006A73CE"/>
    <w:rsid w:val="006A7ACF"/>
    <w:rsid w:val="006B0775"/>
    <w:rsid w:val="006B0E40"/>
    <w:rsid w:val="006B1F4A"/>
    <w:rsid w:val="006B27AB"/>
    <w:rsid w:val="006B2C10"/>
    <w:rsid w:val="006B54BD"/>
    <w:rsid w:val="006B783F"/>
    <w:rsid w:val="006C132F"/>
    <w:rsid w:val="006C2A1A"/>
    <w:rsid w:val="006C30A2"/>
    <w:rsid w:val="006C3F4A"/>
    <w:rsid w:val="006C45DD"/>
    <w:rsid w:val="006C56B6"/>
    <w:rsid w:val="006C6711"/>
    <w:rsid w:val="006C74D4"/>
    <w:rsid w:val="006D0893"/>
    <w:rsid w:val="006D3FCB"/>
    <w:rsid w:val="006D49A2"/>
    <w:rsid w:val="006E279A"/>
    <w:rsid w:val="006E440B"/>
    <w:rsid w:val="006E44AA"/>
    <w:rsid w:val="006E4F79"/>
    <w:rsid w:val="006E6BA0"/>
    <w:rsid w:val="006F1DF3"/>
    <w:rsid w:val="006F2DBF"/>
    <w:rsid w:val="006F46CE"/>
    <w:rsid w:val="006F4882"/>
    <w:rsid w:val="006F4AC4"/>
    <w:rsid w:val="006F7E00"/>
    <w:rsid w:val="0070443C"/>
    <w:rsid w:val="00704DC4"/>
    <w:rsid w:val="00705D3E"/>
    <w:rsid w:val="00710B31"/>
    <w:rsid w:val="00710BD3"/>
    <w:rsid w:val="00711B35"/>
    <w:rsid w:val="007136F9"/>
    <w:rsid w:val="00714FE9"/>
    <w:rsid w:val="00715AAF"/>
    <w:rsid w:val="00716835"/>
    <w:rsid w:val="00717F4F"/>
    <w:rsid w:val="0072084B"/>
    <w:rsid w:val="00723B87"/>
    <w:rsid w:val="00726B25"/>
    <w:rsid w:val="00726EFD"/>
    <w:rsid w:val="007316D2"/>
    <w:rsid w:val="00732015"/>
    <w:rsid w:val="00732027"/>
    <w:rsid w:val="00735492"/>
    <w:rsid w:val="00736A1F"/>
    <w:rsid w:val="00736A50"/>
    <w:rsid w:val="00737F80"/>
    <w:rsid w:val="007422ED"/>
    <w:rsid w:val="007429D3"/>
    <w:rsid w:val="007454CF"/>
    <w:rsid w:val="007455FC"/>
    <w:rsid w:val="00747BBD"/>
    <w:rsid w:val="0075322B"/>
    <w:rsid w:val="00753422"/>
    <w:rsid w:val="00753D37"/>
    <w:rsid w:val="00753DD5"/>
    <w:rsid w:val="007544EB"/>
    <w:rsid w:val="00754638"/>
    <w:rsid w:val="00754C00"/>
    <w:rsid w:val="007567FA"/>
    <w:rsid w:val="00763B91"/>
    <w:rsid w:val="007648B9"/>
    <w:rsid w:val="0077051C"/>
    <w:rsid w:val="00771392"/>
    <w:rsid w:val="00773160"/>
    <w:rsid w:val="007762CF"/>
    <w:rsid w:val="007764D8"/>
    <w:rsid w:val="007771E4"/>
    <w:rsid w:val="007811A8"/>
    <w:rsid w:val="007819F3"/>
    <w:rsid w:val="00782E4E"/>
    <w:rsid w:val="00785115"/>
    <w:rsid w:val="00785FCF"/>
    <w:rsid w:val="00787C61"/>
    <w:rsid w:val="00792B45"/>
    <w:rsid w:val="007930C8"/>
    <w:rsid w:val="007941F1"/>
    <w:rsid w:val="007948B4"/>
    <w:rsid w:val="007956DD"/>
    <w:rsid w:val="00796B8A"/>
    <w:rsid w:val="00796EC1"/>
    <w:rsid w:val="007A043D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FC2"/>
    <w:rsid w:val="007E04B1"/>
    <w:rsid w:val="007E25B7"/>
    <w:rsid w:val="007E4B67"/>
    <w:rsid w:val="007F03C2"/>
    <w:rsid w:val="007F0CDD"/>
    <w:rsid w:val="007F1FAB"/>
    <w:rsid w:val="007F2501"/>
    <w:rsid w:val="007F28C5"/>
    <w:rsid w:val="007F2CF2"/>
    <w:rsid w:val="007F62BE"/>
    <w:rsid w:val="00807243"/>
    <w:rsid w:val="0081026E"/>
    <w:rsid w:val="00811C85"/>
    <w:rsid w:val="00812985"/>
    <w:rsid w:val="00812AED"/>
    <w:rsid w:val="00812B07"/>
    <w:rsid w:val="00814F6C"/>
    <w:rsid w:val="008159EC"/>
    <w:rsid w:val="00815D07"/>
    <w:rsid w:val="00817460"/>
    <w:rsid w:val="00822824"/>
    <w:rsid w:val="008234DB"/>
    <w:rsid w:val="00823CF1"/>
    <w:rsid w:val="008243BA"/>
    <w:rsid w:val="00825937"/>
    <w:rsid w:val="00826A25"/>
    <w:rsid w:val="0083182D"/>
    <w:rsid w:val="00835CAF"/>
    <w:rsid w:val="008363D4"/>
    <w:rsid w:val="00836856"/>
    <w:rsid w:val="008370F3"/>
    <w:rsid w:val="00840CB9"/>
    <w:rsid w:val="00841200"/>
    <w:rsid w:val="00841BED"/>
    <w:rsid w:val="00842995"/>
    <w:rsid w:val="00844380"/>
    <w:rsid w:val="0084440D"/>
    <w:rsid w:val="0084446A"/>
    <w:rsid w:val="00844848"/>
    <w:rsid w:val="00845541"/>
    <w:rsid w:val="00845A4B"/>
    <w:rsid w:val="0085378A"/>
    <w:rsid w:val="00854A80"/>
    <w:rsid w:val="008557CB"/>
    <w:rsid w:val="00855996"/>
    <w:rsid w:val="0085785D"/>
    <w:rsid w:val="0086227D"/>
    <w:rsid w:val="00862BFD"/>
    <w:rsid w:val="00865BAA"/>
    <w:rsid w:val="0086627F"/>
    <w:rsid w:val="008662C4"/>
    <w:rsid w:val="00866AA6"/>
    <w:rsid w:val="00870BD9"/>
    <w:rsid w:val="0087292C"/>
    <w:rsid w:val="008754B5"/>
    <w:rsid w:val="008755E3"/>
    <w:rsid w:val="00875EFC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55E3"/>
    <w:rsid w:val="0089576D"/>
    <w:rsid w:val="00895A2D"/>
    <w:rsid w:val="00895AE6"/>
    <w:rsid w:val="00896B32"/>
    <w:rsid w:val="0089703D"/>
    <w:rsid w:val="008A06E9"/>
    <w:rsid w:val="008A12E1"/>
    <w:rsid w:val="008A2ABF"/>
    <w:rsid w:val="008A2C1E"/>
    <w:rsid w:val="008A4819"/>
    <w:rsid w:val="008B4A08"/>
    <w:rsid w:val="008B5528"/>
    <w:rsid w:val="008B56B7"/>
    <w:rsid w:val="008B73F5"/>
    <w:rsid w:val="008B7B8C"/>
    <w:rsid w:val="008C1FF3"/>
    <w:rsid w:val="008C39D5"/>
    <w:rsid w:val="008C3CBE"/>
    <w:rsid w:val="008C526B"/>
    <w:rsid w:val="008C616A"/>
    <w:rsid w:val="008C78F8"/>
    <w:rsid w:val="008D0BEB"/>
    <w:rsid w:val="008D37F4"/>
    <w:rsid w:val="008D5E98"/>
    <w:rsid w:val="008D674B"/>
    <w:rsid w:val="008E18E6"/>
    <w:rsid w:val="008E28F9"/>
    <w:rsid w:val="008E4353"/>
    <w:rsid w:val="008E5BF0"/>
    <w:rsid w:val="008F10D3"/>
    <w:rsid w:val="008F3CFF"/>
    <w:rsid w:val="008F68BB"/>
    <w:rsid w:val="008F6FE4"/>
    <w:rsid w:val="00900153"/>
    <w:rsid w:val="0090183C"/>
    <w:rsid w:val="00903590"/>
    <w:rsid w:val="009049FD"/>
    <w:rsid w:val="00904C19"/>
    <w:rsid w:val="00905B0F"/>
    <w:rsid w:val="0090778C"/>
    <w:rsid w:val="0091012E"/>
    <w:rsid w:val="00910B36"/>
    <w:rsid w:val="009116EE"/>
    <w:rsid w:val="00912C25"/>
    <w:rsid w:val="00914BA9"/>
    <w:rsid w:val="00914C83"/>
    <w:rsid w:val="00914CEE"/>
    <w:rsid w:val="009151DF"/>
    <w:rsid w:val="00915528"/>
    <w:rsid w:val="00916702"/>
    <w:rsid w:val="00921908"/>
    <w:rsid w:val="00921F82"/>
    <w:rsid w:val="0092281C"/>
    <w:rsid w:val="00922E86"/>
    <w:rsid w:val="0092415B"/>
    <w:rsid w:val="0092548F"/>
    <w:rsid w:val="00926A8D"/>
    <w:rsid w:val="00926EA2"/>
    <w:rsid w:val="00927559"/>
    <w:rsid w:val="0093389C"/>
    <w:rsid w:val="00934CD2"/>
    <w:rsid w:val="009350AA"/>
    <w:rsid w:val="0093573E"/>
    <w:rsid w:val="0093615E"/>
    <w:rsid w:val="00940530"/>
    <w:rsid w:val="00940866"/>
    <w:rsid w:val="00943842"/>
    <w:rsid w:val="009450F4"/>
    <w:rsid w:val="009462A4"/>
    <w:rsid w:val="00946622"/>
    <w:rsid w:val="009475F2"/>
    <w:rsid w:val="00951B93"/>
    <w:rsid w:val="00955184"/>
    <w:rsid w:val="009552A6"/>
    <w:rsid w:val="009564CE"/>
    <w:rsid w:val="00960875"/>
    <w:rsid w:val="0096119D"/>
    <w:rsid w:val="00963A0A"/>
    <w:rsid w:val="0096406E"/>
    <w:rsid w:val="00971C24"/>
    <w:rsid w:val="009764E4"/>
    <w:rsid w:val="00980315"/>
    <w:rsid w:val="00980363"/>
    <w:rsid w:val="0098148E"/>
    <w:rsid w:val="009830C1"/>
    <w:rsid w:val="00985436"/>
    <w:rsid w:val="0098559F"/>
    <w:rsid w:val="00985A75"/>
    <w:rsid w:val="0098607F"/>
    <w:rsid w:val="009862D9"/>
    <w:rsid w:val="00986E71"/>
    <w:rsid w:val="00986FFC"/>
    <w:rsid w:val="00987367"/>
    <w:rsid w:val="00987EF5"/>
    <w:rsid w:val="00994F37"/>
    <w:rsid w:val="009973B7"/>
    <w:rsid w:val="00997532"/>
    <w:rsid w:val="009A14EA"/>
    <w:rsid w:val="009A163D"/>
    <w:rsid w:val="009A16B2"/>
    <w:rsid w:val="009A54BD"/>
    <w:rsid w:val="009A5D02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33B9"/>
    <w:rsid w:val="009C5C46"/>
    <w:rsid w:val="009C76C3"/>
    <w:rsid w:val="009D0F54"/>
    <w:rsid w:val="009D2495"/>
    <w:rsid w:val="009D389A"/>
    <w:rsid w:val="009D4845"/>
    <w:rsid w:val="009E1B52"/>
    <w:rsid w:val="009E37F7"/>
    <w:rsid w:val="009E397A"/>
    <w:rsid w:val="009E53C7"/>
    <w:rsid w:val="009F23AB"/>
    <w:rsid w:val="009F2FE4"/>
    <w:rsid w:val="009F3708"/>
    <w:rsid w:val="009F490D"/>
    <w:rsid w:val="009F4B4C"/>
    <w:rsid w:val="009F654C"/>
    <w:rsid w:val="009F7920"/>
    <w:rsid w:val="00A00CCA"/>
    <w:rsid w:val="00A034B3"/>
    <w:rsid w:val="00A039B2"/>
    <w:rsid w:val="00A04069"/>
    <w:rsid w:val="00A06FFE"/>
    <w:rsid w:val="00A0705E"/>
    <w:rsid w:val="00A07878"/>
    <w:rsid w:val="00A1057D"/>
    <w:rsid w:val="00A11872"/>
    <w:rsid w:val="00A120C1"/>
    <w:rsid w:val="00A1266E"/>
    <w:rsid w:val="00A137A2"/>
    <w:rsid w:val="00A176C2"/>
    <w:rsid w:val="00A20DA3"/>
    <w:rsid w:val="00A222AF"/>
    <w:rsid w:val="00A22941"/>
    <w:rsid w:val="00A22B7C"/>
    <w:rsid w:val="00A278E2"/>
    <w:rsid w:val="00A304D3"/>
    <w:rsid w:val="00A30EF8"/>
    <w:rsid w:val="00A351CB"/>
    <w:rsid w:val="00A366DB"/>
    <w:rsid w:val="00A36E1B"/>
    <w:rsid w:val="00A37DF1"/>
    <w:rsid w:val="00A41088"/>
    <w:rsid w:val="00A440F9"/>
    <w:rsid w:val="00A45318"/>
    <w:rsid w:val="00A46E0F"/>
    <w:rsid w:val="00A47044"/>
    <w:rsid w:val="00A50C0E"/>
    <w:rsid w:val="00A51B95"/>
    <w:rsid w:val="00A520FC"/>
    <w:rsid w:val="00A53B2E"/>
    <w:rsid w:val="00A55256"/>
    <w:rsid w:val="00A55663"/>
    <w:rsid w:val="00A57817"/>
    <w:rsid w:val="00A57E69"/>
    <w:rsid w:val="00A61125"/>
    <w:rsid w:val="00A619B7"/>
    <w:rsid w:val="00A64223"/>
    <w:rsid w:val="00A656DF"/>
    <w:rsid w:val="00A6573D"/>
    <w:rsid w:val="00A6616E"/>
    <w:rsid w:val="00A67041"/>
    <w:rsid w:val="00A70636"/>
    <w:rsid w:val="00A72200"/>
    <w:rsid w:val="00A804B7"/>
    <w:rsid w:val="00A8191C"/>
    <w:rsid w:val="00A84A4F"/>
    <w:rsid w:val="00A8766D"/>
    <w:rsid w:val="00A90158"/>
    <w:rsid w:val="00A911B6"/>
    <w:rsid w:val="00A91452"/>
    <w:rsid w:val="00A917B3"/>
    <w:rsid w:val="00A929E8"/>
    <w:rsid w:val="00A93C04"/>
    <w:rsid w:val="00A96CC9"/>
    <w:rsid w:val="00AA15D2"/>
    <w:rsid w:val="00AA34AC"/>
    <w:rsid w:val="00AA3C9E"/>
    <w:rsid w:val="00AA3D4D"/>
    <w:rsid w:val="00AA54BB"/>
    <w:rsid w:val="00AA594C"/>
    <w:rsid w:val="00AB173C"/>
    <w:rsid w:val="00AB1E5B"/>
    <w:rsid w:val="00AB461F"/>
    <w:rsid w:val="00AB4CE7"/>
    <w:rsid w:val="00AB5BF7"/>
    <w:rsid w:val="00AC0AEB"/>
    <w:rsid w:val="00AC0EB5"/>
    <w:rsid w:val="00AC0FF4"/>
    <w:rsid w:val="00AC1F7D"/>
    <w:rsid w:val="00AC5475"/>
    <w:rsid w:val="00AC6799"/>
    <w:rsid w:val="00AC7F3D"/>
    <w:rsid w:val="00AD02EB"/>
    <w:rsid w:val="00AD054F"/>
    <w:rsid w:val="00AD15F0"/>
    <w:rsid w:val="00AD19ED"/>
    <w:rsid w:val="00AD58F6"/>
    <w:rsid w:val="00AD7BF3"/>
    <w:rsid w:val="00AE0BEF"/>
    <w:rsid w:val="00AE236A"/>
    <w:rsid w:val="00AE2FD4"/>
    <w:rsid w:val="00AE39D4"/>
    <w:rsid w:val="00AE4E0A"/>
    <w:rsid w:val="00AF3569"/>
    <w:rsid w:val="00AF473C"/>
    <w:rsid w:val="00B0661A"/>
    <w:rsid w:val="00B1247D"/>
    <w:rsid w:val="00B14CE0"/>
    <w:rsid w:val="00B14E63"/>
    <w:rsid w:val="00B15B85"/>
    <w:rsid w:val="00B172CE"/>
    <w:rsid w:val="00B178B3"/>
    <w:rsid w:val="00B20705"/>
    <w:rsid w:val="00B2148D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EDF"/>
    <w:rsid w:val="00B419F4"/>
    <w:rsid w:val="00B42EFA"/>
    <w:rsid w:val="00B46D3B"/>
    <w:rsid w:val="00B47A27"/>
    <w:rsid w:val="00B509D9"/>
    <w:rsid w:val="00B50A78"/>
    <w:rsid w:val="00B511AE"/>
    <w:rsid w:val="00B51F40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826F4"/>
    <w:rsid w:val="00B8408E"/>
    <w:rsid w:val="00B846F0"/>
    <w:rsid w:val="00B84EB3"/>
    <w:rsid w:val="00B85352"/>
    <w:rsid w:val="00B87266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FD4"/>
    <w:rsid w:val="00BA563D"/>
    <w:rsid w:val="00BA685B"/>
    <w:rsid w:val="00BA69E4"/>
    <w:rsid w:val="00BA7039"/>
    <w:rsid w:val="00BA7837"/>
    <w:rsid w:val="00BB034F"/>
    <w:rsid w:val="00BB070A"/>
    <w:rsid w:val="00BB407D"/>
    <w:rsid w:val="00BB7D4A"/>
    <w:rsid w:val="00BC0107"/>
    <w:rsid w:val="00BC08E9"/>
    <w:rsid w:val="00BC3600"/>
    <w:rsid w:val="00BC4E25"/>
    <w:rsid w:val="00BC5518"/>
    <w:rsid w:val="00BC6401"/>
    <w:rsid w:val="00BD4363"/>
    <w:rsid w:val="00BD4D8E"/>
    <w:rsid w:val="00BD68D5"/>
    <w:rsid w:val="00BE1134"/>
    <w:rsid w:val="00BE1D93"/>
    <w:rsid w:val="00BE1E95"/>
    <w:rsid w:val="00BE23BD"/>
    <w:rsid w:val="00BE5EDC"/>
    <w:rsid w:val="00BE6065"/>
    <w:rsid w:val="00BE6773"/>
    <w:rsid w:val="00BE717E"/>
    <w:rsid w:val="00BE798C"/>
    <w:rsid w:val="00BF0377"/>
    <w:rsid w:val="00BF0B59"/>
    <w:rsid w:val="00BF40AB"/>
    <w:rsid w:val="00BF5986"/>
    <w:rsid w:val="00C00F69"/>
    <w:rsid w:val="00C0204A"/>
    <w:rsid w:val="00C02922"/>
    <w:rsid w:val="00C02A50"/>
    <w:rsid w:val="00C02D89"/>
    <w:rsid w:val="00C0649E"/>
    <w:rsid w:val="00C10964"/>
    <w:rsid w:val="00C1140A"/>
    <w:rsid w:val="00C11B23"/>
    <w:rsid w:val="00C121A2"/>
    <w:rsid w:val="00C13A1B"/>
    <w:rsid w:val="00C13EBD"/>
    <w:rsid w:val="00C14B89"/>
    <w:rsid w:val="00C15789"/>
    <w:rsid w:val="00C16341"/>
    <w:rsid w:val="00C1674B"/>
    <w:rsid w:val="00C17CD4"/>
    <w:rsid w:val="00C22358"/>
    <w:rsid w:val="00C237CB"/>
    <w:rsid w:val="00C239A1"/>
    <w:rsid w:val="00C23D2A"/>
    <w:rsid w:val="00C24979"/>
    <w:rsid w:val="00C2752D"/>
    <w:rsid w:val="00C27C94"/>
    <w:rsid w:val="00C31482"/>
    <w:rsid w:val="00C32A97"/>
    <w:rsid w:val="00C331AF"/>
    <w:rsid w:val="00C33A72"/>
    <w:rsid w:val="00C354DB"/>
    <w:rsid w:val="00C37543"/>
    <w:rsid w:val="00C37CA3"/>
    <w:rsid w:val="00C37CC5"/>
    <w:rsid w:val="00C42126"/>
    <w:rsid w:val="00C43433"/>
    <w:rsid w:val="00C43F8A"/>
    <w:rsid w:val="00C4478A"/>
    <w:rsid w:val="00C45A6D"/>
    <w:rsid w:val="00C50749"/>
    <w:rsid w:val="00C52D98"/>
    <w:rsid w:val="00C551E3"/>
    <w:rsid w:val="00C55287"/>
    <w:rsid w:val="00C55A3D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273"/>
    <w:rsid w:val="00C74C25"/>
    <w:rsid w:val="00C77714"/>
    <w:rsid w:val="00C806A9"/>
    <w:rsid w:val="00C812F6"/>
    <w:rsid w:val="00C81C64"/>
    <w:rsid w:val="00C843A3"/>
    <w:rsid w:val="00C84751"/>
    <w:rsid w:val="00C875F3"/>
    <w:rsid w:val="00C90AA3"/>
    <w:rsid w:val="00C92077"/>
    <w:rsid w:val="00C93E58"/>
    <w:rsid w:val="00C96187"/>
    <w:rsid w:val="00C972E6"/>
    <w:rsid w:val="00C97C43"/>
    <w:rsid w:val="00CA0700"/>
    <w:rsid w:val="00CA37FF"/>
    <w:rsid w:val="00CA4B75"/>
    <w:rsid w:val="00CA5796"/>
    <w:rsid w:val="00CB178E"/>
    <w:rsid w:val="00CB1F24"/>
    <w:rsid w:val="00CC029D"/>
    <w:rsid w:val="00CC1AB2"/>
    <w:rsid w:val="00CC1F75"/>
    <w:rsid w:val="00CC285E"/>
    <w:rsid w:val="00CC6D39"/>
    <w:rsid w:val="00CD0E52"/>
    <w:rsid w:val="00CD1CC7"/>
    <w:rsid w:val="00CD28EE"/>
    <w:rsid w:val="00CD34EE"/>
    <w:rsid w:val="00CD5262"/>
    <w:rsid w:val="00CD54B3"/>
    <w:rsid w:val="00CD7D17"/>
    <w:rsid w:val="00CE1B85"/>
    <w:rsid w:val="00CE2ACA"/>
    <w:rsid w:val="00CE2B60"/>
    <w:rsid w:val="00CE2D4C"/>
    <w:rsid w:val="00CE38CB"/>
    <w:rsid w:val="00CE5774"/>
    <w:rsid w:val="00CE7BBA"/>
    <w:rsid w:val="00CF0988"/>
    <w:rsid w:val="00D01328"/>
    <w:rsid w:val="00D0373E"/>
    <w:rsid w:val="00D039D2"/>
    <w:rsid w:val="00D03EF4"/>
    <w:rsid w:val="00D04351"/>
    <w:rsid w:val="00D06464"/>
    <w:rsid w:val="00D119C0"/>
    <w:rsid w:val="00D1223F"/>
    <w:rsid w:val="00D12713"/>
    <w:rsid w:val="00D1301B"/>
    <w:rsid w:val="00D16247"/>
    <w:rsid w:val="00D20801"/>
    <w:rsid w:val="00D21E3C"/>
    <w:rsid w:val="00D21FEB"/>
    <w:rsid w:val="00D23675"/>
    <w:rsid w:val="00D23981"/>
    <w:rsid w:val="00D2465C"/>
    <w:rsid w:val="00D248CF"/>
    <w:rsid w:val="00D25753"/>
    <w:rsid w:val="00D275FC"/>
    <w:rsid w:val="00D27A86"/>
    <w:rsid w:val="00D3006D"/>
    <w:rsid w:val="00D32729"/>
    <w:rsid w:val="00D3395B"/>
    <w:rsid w:val="00D33D6C"/>
    <w:rsid w:val="00D34480"/>
    <w:rsid w:val="00D34C09"/>
    <w:rsid w:val="00D41C29"/>
    <w:rsid w:val="00D41EAE"/>
    <w:rsid w:val="00D425C5"/>
    <w:rsid w:val="00D44145"/>
    <w:rsid w:val="00D44CEE"/>
    <w:rsid w:val="00D46A4B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A3B"/>
    <w:rsid w:val="00D65870"/>
    <w:rsid w:val="00D67BEA"/>
    <w:rsid w:val="00D67FDB"/>
    <w:rsid w:val="00D702B3"/>
    <w:rsid w:val="00D732C9"/>
    <w:rsid w:val="00D73A11"/>
    <w:rsid w:val="00D73EBF"/>
    <w:rsid w:val="00D74F94"/>
    <w:rsid w:val="00D7522A"/>
    <w:rsid w:val="00D763CA"/>
    <w:rsid w:val="00D77E55"/>
    <w:rsid w:val="00D77F46"/>
    <w:rsid w:val="00D81E4F"/>
    <w:rsid w:val="00D830B8"/>
    <w:rsid w:val="00D849AD"/>
    <w:rsid w:val="00D85F8C"/>
    <w:rsid w:val="00D878CA"/>
    <w:rsid w:val="00D9209D"/>
    <w:rsid w:val="00D945FA"/>
    <w:rsid w:val="00D95F6B"/>
    <w:rsid w:val="00D96607"/>
    <w:rsid w:val="00D97147"/>
    <w:rsid w:val="00D9773A"/>
    <w:rsid w:val="00DA1AA1"/>
    <w:rsid w:val="00DA29CA"/>
    <w:rsid w:val="00DA31E3"/>
    <w:rsid w:val="00DA3840"/>
    <w:rsid w:val="00DA3D46"/>
    <w:rsid w:val="00DA3FCE"/>
    <w:rsid w:val="00DA46BF"/>
    <w:rsid w:val="00DA48FF"/>
    <w:rsid w:val="00DA54C6"/>
    <w:rsid w:val="00DA5CF2"/>
    <w:rsid w:val="00DA6BCE"/>
    <w:rsid w:val="00DB1BE8"/>
    <w:rsid w:val="00DB31FA"/>
    <w:rsid w:val="00DB343B"/>
    <w:rsid w:val="00DB3F17"/>
    <w:rsid w:val="00DB5A21"/>
    <w:rsid w:val="00DC6DF8"/>
    <w:rsid w:val="00DC7CB2"/>
    <w:rsid w:val="00DD15A4"/>
    <w:rsid w:val="00DD19D3"/>
    <w:rsid w:val="00DD455B"/>
    <w:rsid w:val="00DD7586"/>
    <w:rsid w:val="00DE0D58"/>
    <w:rsid w:val="00DE1A1E"/>
    <w:rsid w:val="00DE1EAB"/>
    <w:rsid w:val="00DE794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18DC"/>
    <w:rsid w:val="00E11BB2"/>
    <w:rsid w:val="00E143C4"/>
    <w:rsid w:val="00E14546"/>
    <w:rsid w:val="00E145EB"/>
    <w:rsid w:val="00E15533"/>
    <w:rsid w:val="00E170AD"/>
    <w:rsid w:val="00E200FE"/>
    <w:rsid w:val="00E228C2"/>
    <w:rsid w:val="00E26379"/>
    <w:rsid w:val="00E30430"/>
    <w:rsid w:val="00E309A3"/>
    <w:rsid w:val="00E3227B"/>
    <w:rsid w:val="00E32393"/>
    <w:rsid w:val="00E33648"/>
    <w:rsid w:val="00E351AF"/>
    <w:rsid w:val="00E4189C"/>
    <w:rsid w:val="00E41B84"/>
    <w:rsid w:val="00E42022"/>
    <w:rsid w:val="00E42273"/>
    <w:rsid w:val="00E424A1"/>
    <w:rsid w:val="00E424D8"/>
    <w:rsid w:val="00E43397"/>
    <w:rsid w:val="00E44A4F"/>
    <w:rsid w:val="00E455FA"/>
    <w:rsid w:val="00E46696"/>
    <w:rsid w:val="00E46989"/>
    <w:rsid w:val="00E50824"/>
    <w:rsid w:val="00E511B3"/>
    <w:rsid w:val="00E5271A"/>
    <w:rsid w:val="00E606DD"/>
    <w:rsid w:val="00E606FC"/>
    <w:rsid w:val="00E62404"/>
    <w:rsid w:val="00E6633E"/>
    <w:rsid w:val="00E664DC"/>
    <w:rsid w:val="00E66643"/>
    <w:rsid w:val="00E66E66"/>
    <w:rsid w:val="00E66FD0"/>
    <w:rsid w:val="00E70E65"/>
    <w:rsid w:val="00E74971"/>
    <w:rsid w:val="00E8026C"/>
    <w:rsid w:val="00E81111"/>
    <w:rsid w:val="00E81E6C"/>
    <w:rsid w:val="00E8332B"/>
    <w:rsid w:val="00E844CC"/>
    <w:rsid w:val="00E862BA"/>
    <w:rsid w:val="00E866D2"/>
    <w:rsid w:val="00E901CC"/>
    <w:rsid w:val="00E936B9"/>
    <w:rsid w:val="00E948A7"/>
    <w:rsid w:val="00E96182"/>
    <w:rsid w:val="00E9677D"/>
    <w:rsid w:val="00E967FE"/>
    <w:rsid w:val="00EA1ADE"/>
    <w:rsid w:val="00EA249B"/>
    <w:rsid w:val="00EA2D5E"/>
    <w:rsid w:val="00EA43E1"/>
    <w:rsid w:val="00EA6405"/>
    <w:rsid w:val="00EB3E9F"/>
    <w:rsid w:val="00EB4823"/>
    <w:rsid w:val="00EB5E78"/>
    <w:rsid w:val="00EB699F"/>
    <w:rsid w:val="00EC1351"/>
    <w:rsid w:val="00EC4137"/>
    <w:rsid w:val="00EC77F6"/>
    <w:rsid w:val="00ED0D6A"/>
    <w:rsid w:val="00ED6555"/>
    <w:rsid w:val="00EE2EDA"/>
    <w:rsid w:val="00EE4CBF"/>
    <w:rsid w:val="00EF0A1E"/>
    <w:rsid w:val="00EF5466"/>
    <w:rsid w:val="00EF60D5"/>
    <w:rsid w:val="00EF626F"/>
    <w:rsid w:val="00EF6AAB"/>
    <w:rsid w:val="00EF7E82"/>
    <w:rsid w:val="00F010F6"/>
    <w:rsid w:val="00F017D0"/>
    <w:rsid w:val="00F019A5"/>
    <w:rsid w:val="00F02513"/>
    <w:rsid w:val="00F03224"/>
    <w:rsid w:val="00F07DBA"/>
    <w:rsid w:val="00F10A23"/>
    <w:rsid w:val="00F148C2"/>
    <w:rsid w:val="00F20F74"/>
    <w:rsid w:val="00F21CB4"/>
    <w:rsid w:val="00F21E22"/>
    <w:rsid w:val="00F22834"/>
    <w:rsid w:val="00F23B00"/>
    <w:rsid w:val="00F26DE4"/>
    <w:rsid w:val="00F3321A"/>
    <w:rsid w:val="00F342A3"/>
    <w:rsid w:val="00F343D3"/>
    <w:rsid w:val="00F375EF"/>
    <w:rsid w:val="00F40D74"/>
    <w:rsid w:val="00F41711"/>
    <w:rsid w:val="00F426DA"/>
    <w:rsid w:val="00F42983"/>
    <w:rsid w:val="00F429B1"/>
    <w:rsid w:val="00F42C0C"/>
    <w:rsid w:val="00F44AC8"/>
    <w:rsid w:val="00F457F4"/>
    <w:rsid w:val="00F50A9B"/>
    <w:rsid w:val="00F50BB6"/>
    <w:rsid w:val="00F51C53"/>
    <w:rsid w:val="00F525E9"/>
    <w:rsid w:val="00F52DFB"/>
    <w:rsid w:val="00F52E0A"/>
    <w:rsid w:val="00F52F62"/>
    <w:rsid w:val="00F53DCB"/>
    <w:rsid w:val="00F548A3"/>
    <w:rsid w:val="00F55B4C"/>
    <w:rsid w:val="00F61A17"/>
    <w:rsid w:val="00F6221A"/>
    <w:rsid w:val="00F64249"/>
    <w:rsid w:val="00F65E06"/>
    <w:rsid w:val="00F727D2"/>
    <w:rsid w:val="00F73CA0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4D53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A0BA8"/>
    <w:rsid w:val="00FA1912"/>
    <w:rsid w:val="00FA461E"/>
    <w:rsid w:val="00FA4C1C"/>
    <w:rsid w:val="00FA4FDC"/>
    <w:rsid w:val="00FB1780"/>
    <w:rsid w:val="00FB1D2F"/>
    <w:rsid w:val="00FB1D6D"/>
    <w:rsid w:val="00FB2384"/>
    <w:rsid w:val="00FB4866"/>
    <w:rsid w:val="00FB4BF0"/>
    <w:rsid w:val="00FB528C"/>
    <w:rsid w:val="00FB5C0E"/>
    <w:rsid w:val="00FB7F3B"/>
    <w:rsid w:val="00FC0078"/>
    <w:rsid w:val="00FC20E6"/>
    <w:rsid w:val="00FC32E6"/>
    <w:rsid w:val="00FC34F3"/>
    <w:rsid w:val="00FC3692"/>
    <w:rsid w:val="00FC5B61"/>
    <w:rsid w:val="00FC674E"/>
    <w:rsid w:val="00FC7AB0"/>
    <w:rsid w:val="00FD0A39"/>
    <w:rsid w:val="00FD348C"/>
    <w:rsid w:val="00FD36C4"/>
    <w:rsid w:val="00FD5B6B"/>
    <w:rsid w:val="00FE3840"/>
    <w:rsid w:val="00FE410A"/>
    <w:rsid w:val="00FE5B93"/>
    <w:rsid w:val="00FE5E8A"/>
    <w:rsid w:val="00FE650F"/>
    <w:rsid w:val="00FE7AD0"/>
    <w:rsid w:val="00FF09D6"/>
    <w:rsid w:val="00FF28EB"/>
    <w:rsid w:val="00FF7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2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2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252F49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96406E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footnote text"/>
    <w:basedOn w:val="a0"/>
    <w:link w:val="af"/>
    <w:semiHidden/>
    <w:unhideWhenUsed/>
    <w:rsid w:val="002E2F3C"/>
    <w:rPr>
      <w:sz w:val="20"/>
      <w:szCs w:val="20"/>
    </w:rPr>
  </w:style>
  <w:style w:type="character" w:customStyle="1" w:styleId="af">
    <w:name w:val="Текст сноски Знак"/>
    <w:basedOn w:val="a1"/>
    <w:link w:val="ae"/>
    <w:semiHidden/>
    <w:rsid w:val="002E2F3C"/>
  </w:style>
  <w:style w:type="character" w:styleId="af0">
    <w:name w:val="footnote reference"/>
    <w:basedOn w:val="a1"/>
    <w:semiHidden/>
    <w:unhideWhenUsed/>
    <w:rsid w:val="002E2F3C"/>
    <w:rPr>
      <w:vertAlign w:val="superscript"/>
    </w:rPr>
  </w:style>
  <w:style w:type="paragraph" w:styleId="af1">
    <w:name w:val="footer"/>
    <w:basedOn w:val="a0"/>
    <w:link w:val="af2"/>
    <w:uiPriority w:val="99"/>
    <w:unhideWhenUsed/>
    <w:rsid w:val="00704DC4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1"/>
    <w:link w:val="af1"/>
    <w:uiPriority w:val="99"/>
    <w:rsid w:val="00704DC4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27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8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0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5.bin"/><Relationship Id="rId63" Type="http://schemas.openxmlformats.org/officeDocument/2006/relationships/oleObject" Target="embeddings/oleObject21.bin"/><Relationship Id="rId68" Type="http://schemas.openxmlformats.org/officeDocument/2006/relationships/image" Target="media/image32.png"/><Relationship Id="rId84" Type="http://schemas.openxmlformats.org/officeDocument/2006/relationships/image" Target="media/image42.png"/><Relationship Id="rId89" Type="http://schemas.openxmlformats.org/officeDocument/2006/relationships/image" Target="media/image46.png"/><Relationship Id="rId16" Type="http://schemas.openxmlformats.org/officeDocument/2006/relationships/oleObject" Target="embeddings/oleObject1.bin"/><Relationship Id="rId107" Type="http://schemas.openxmlformats.org/officeDocument/2006/relationships/fontTable" Target="fontTable.xml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image" Target="media/image23.png"/><Relationship Id="rId58" Type="http://schemas.openxmlformats.org/officeDocument/2006/relationships/image" Target="media/image26.png"/><Relationship Id="rId74" Type="http://schemas.openxmlformats.org/officeDocument/2006/relationships/image" Target="media/image36.png"/><Relationship Id="rId79" Type="http://schemas.openxmlformats.org/officeDocument/2006/relationships/image" Target="media/image38.png"/><Relationship Id="rId102" Type="http://schemas.openxmlformats.org/officeDocument/2006/relationships/image" Target="media/image56.png"/><Relationship Id="rId5" Type="http://schemas.openxmlformats.org/officeDocument/2006/relationships/customXml" Target="../customXml/item5.xml"/><Relationship Id="rId90" Type="http://schemas.openxmlformats.org/officeDocument/2006/relationships/image" Target="media/image47.png"/><Relationship Id="rId95" Type="http://schemas.openxmlformats.org/officeDocument/2006/relationships/image" Target="media/image51.png"/><Relationship Id="rId22" Type="http://schemas.openxmlformats.org/officeDocument/2006/relationships/image" Target="media/image6.png"/><Relationship Id="rId27" Type="http://schemas.openxmlformats.org/officeDocument/2006/relationships/oleObject" Target="embeddings/oleObject6.bin"/><Relationship Id="rId43" Type="http://schemas.openxmlformats.org/officeDocument/2006/relationships/oleObject" Target="embeddings/oleObject13.bin"/><Relationship Id="rId48" Type="http://schemas.openxmlformats.org/officeDocument/2006/relationships/image" Target="media/image20.png"/><Relationship Id="rId64" Type="http://schemas.openxmlformats.org/officeDocument/2006/relationships/image" Target="media/image30.png"/><Relationship Id="rId69" Type="http://schemas.openxmlformats.org/officeDocument/2006/relationships/oleObject" Target="embeddings/oleObject24.bin"/><Relationship Id="rId80" Type="http://schemas.openxmlformats.org/officeDocument/2006/relationships/image" Target="media/image39.png"/><Relationship Id="rId85" Type="http://schemas.openxmlformats.org/officeDocument/2006/relationships/image" Target="media/image43.png"/><Relationship Id="rId12" Type="http://schemas.openxmlformats.org/officeDocument/2006/relationships/footnotes" Target="footnotes.xml"/><Relationship Id="rId17" Type="http://schemas.openxmlformats.org/officeDocument/2006/relationships/image" Target="media/image3.png"/><Relationship Id="rId33" Type="http://schemas.openxmlformats.org/officeDocument/2006/relationships/image" Target="media/image12.png"/><Relationship Id="rId38" Type="http://schemas.openxmlformats.org/officeDocument/2006/relationships/oleObject" Target="embeddings/oleObject11.bin"/><Relationship Id="rId59" Type="http://schemas.openxmlformats.org/officeDocument/2006/relationships/oleObject" Target="embeddings/oleObject20.bin"/><Relationship Id="rId103" Type="http://schemas.openxmlformats.org/officeDocument/2006/relationships/oleObject" Target="embeddings/oleObject34.bin"/><Relationship Id="rId108" Type="http://schemas.openxmlformats.org/officeDocument/2006/relationships/theme" Target="theme/theme1.xml"/><Relationship Id="rId20" Type="http://schemas.openxmlformats.org/officeDocument/2006/relationships/oleObject" Target="embeddings/oleObject3.bin"/><Relationship Id="rId41" Type="http://schemas.openxmlformats.org/officeDocument/2006/relationships/oleObject" Target="embeddings/oleObject12.bin"/><Relationship Id="rId54" Type="http://schemas.openxmlformats.org/officeDocument/2006/relationships/oleObject" Target="embeddings/oleObject18.bin"/><Relationship Id="rId62" Type="http://schemas.openxmlformats.org/officeDocument/2006/relationships/image" Target="media/image29.png"/><Relationship Id="rId70" Type="http://schemas.openxmlformats.org/officeDocument/2006/relationships/oleObject" Target="embeddings/oleObject25.bin"/><Relationship Id="rId75" Type="http://schemas.openxmlformats.org/officeDocument/2006/relationships/oleObject" Target="embeddings/oleObject26.bin"/><Relationship Id="rId83" Type="http://schemas.openxmlformats.org/officeDocument/2006/relationships/oleObject" Target="embeddings/oleObject29.bin"/><Relationship Id="rId88" Type="http://schemas.openxmlformats.org/officeDocument/2006/relationships/image" Target="media/image45.png"/><Relationship Id="rId91" Type="http://schemas.openxmlformats.org/officeDocument/2006/relationships/image" Target="media/image48.png"/><Relationship Id="rId96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2.png"/><Relationship Id="rId23" Type="http://schemas.openxmlformats.org/officeDocument/2006/relationships/oleObject" Target="embeddings/oleObject4.bin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6.bin"/><Relationship Id="rId57" Type="http://schemas.openxmlformats.org/officeDocument/2006/relationships/oleObject" Target="embeddings/oleObject19.bin"/><Relationship Id="rId106" Type="http://schemas.openxmlformats.org/officeDocument/2006/relationships/footer" Target="footer1.xml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2.png"/><Relationship Id="rId60" Type="http://schemas.openxmlformats.org/officeDocument/2006/relationships/image" Target="media/image27.png"/><Relationship Id="rId65" Type="http://schemas.openxmlformats.org/officeDocument/2006/relationships/oleObject" Target="embeddings/oleObject22.bin"/><Relationship Id="rId73" Type="http://schemas.openxmlformats.org/officeDocument/2006/relationships/image" Target="media/image35.png"/><Relationship Id="rId78" Type="http://schemas.openxmlformats.org/officeDocument/2006/relationships/oleObject" Target="embeddings/oleObject28.bin"/><Relationship Id="rId81" Type="http://schemas.openxmlformats.org/officeDocument/2006/relationships/image" Target="media/image40.png"/><Relationship Id="rId86" Type="http://schemas.openxmlformats.org/officeDocument/2006/relationships/image" Target="media/image44.png"/><Relationship Id="rId94" Type="http://schemas.openxmlformats.org/officeDocument/2006/relationships/image" Target="media/image50.png"/><Relationship Id="rId99" Type="http://schemas.openxmlformats.org/officeDocument/2006/relationships/image" Target="media/image54.png"/><Relationship Id="rId101" Type="http://schemas.openxmlformats.org/officeDocument/2006/relationships/oleObject" Target="embeddings/oleObject33.bin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endnotes" Target="endnotes.xml"/><Relationship Id="rId18" Type="http://schemas.openxmlformats.org/officeDocument/2006/relationships/oleObject" Target="embeddings/oleObject2.bin"/><Relationship Id="rId39" Type="http://schemas.openxmlformats.org/officeDocument/2006/relationships/image" Target="media/image15.png"/><Relationship Id="rId34" Type="http://schemas.openxmlformats.org/officeDocument/2006/relationships/oleObject" Target="embeddings/oleObject9.bin"/><Relationship Id="rId50" Type="http://schemas.openxmlformats.org/officeDocument/2006/relationships/image" Target="media/image21.png"/><Relationship Id="rId55" Type="http://schemas.openxmlformats.org/officeDocument/2006/relationships/image" Target="media/image24.png"/><Relationship Id="rId76" Type="http://schemas.openxmlformats.org/officeDocument/2006/relationships/oleObject" Target="embeddings/oleObject27.bin"/><Relationship Id="rId97" Type="http://schemas.openxmlformats.org/officeDocument/2006/relationships/oleObject" Target="embeddings/oleObject32.bin"/><Relationship Id="rId104" Type="http://schemas.openxmlformats.org/officeDocument/2006/relationships/image" Target="media/image57.png"/><Relationship Id="rId7" Type="http://schemas.openxmlformats.org/officeDocument/2006/relationships/numbering" Target="numbering.xml"/><Relationship Id="rId71" Type="http://schemas.openxmlformats.org/officeDocument/2006/relationships/image" Target="media/image33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image" Target="media/image7.png"/><Relationship Id="rId40" Type="http://schemas.openxmlformats.org/officeDocument/2006/relationships/image" Target="media/image16.png"/><Relationship Id="rId45" Type="http://schemas.openxmlformats.org/officeDocument/2006/relationships/oleObject" Target="embeddings/oleObject14.bin"/><Relationship Id="rId66" Type="http://schemas.openxmlformats.org/officeDocument/2006/relationships/image" Target="media/image31.png"/><Relationship Id="rId87" Type="http://schemas.openxmlformats.org/officeDocument/2006/relationships/oleObject" Target="embeddings/oleObject30.bin"/><Relationship Id="rId61" Type="http://schemas.openxmlformats.org/officeDocument/2006/relationships/image" Target="media/image28.png"/><Relationship Id="rId82" Type="http://schemas.openxmlformats.org/officeDocument/2006/relationships/image" Target="media/image41.png"/><Relationship Id="rId19" Type="http://schemas.openxmlformats.org/officeDocument/2006/relationships/image" Target="media/image4.png"/><Relationship Id="rId14" Type="http://schemas.openxmlformats.org/officeDocument/2006/relationships/image" Target="media/image1.png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56" Type="http://schemas.openxmlformats.org/officeDocument/2006/relationships/image" Target="media/image25.png"/><Relationship Id="rId77" Type="http://schemas.openxmlformats.org/officeDocument/2006/relationships/image" Target="media/image37.png"/><Relationship Id="rId100" Type="http://schemas.openxmlformats.org/officeDocument/2006/relationships/image" Target="media/image55.png"/><Relationship Id="rId105" Type="http://schemas.openxmlformats.org/officeDocument/2006/relationships/oleObject" Target="embeddings/oleObject35.bin"/><Relationship Id="rId8" Type="http://schemas.openxmlformats.org/officeDocument/2006/relationships/styles" Target="styles.xml"/><Relationship Id="rId51" Type="http://schemas.openxmlformats.org/officeDocument/2006/relationships/oleObject" Target="embeddings/oleObject17.bin"/><Relationship Id="rId72" Type="http://schemas.openxmlformats.org/officeDocument/2006/relationships/image" Target="media/image34.png"/><Relationship Id="rId93" Type="http://schemas.openxmlformats.org/officeDocument/2006/relationships/image" Target="media/image49.png"/><Relationship Id="rId98" Type="http://schemas.openxmlformats.org/officeDocument/2006/relationships/image" Target="media/image53.png"/><Relationship Id="rId3" Type="http://schemas.openxmlformats.org/officeDocument/2006/relationships/customXml" Target="../customXml/item3.xml"/><Relationship Id="rId25" Type="http://schemas.openxmlformats.org/officeDocument/2006/relationships/oleObject" Target="embeddings/oleObject5.bin"/><Relationship Id="rId46" Type="http://schemas.openxmlformats.org/officeDocument/2006/relationships/image" Target="media/image19.png"/><Relationship Id="rId67" Type="http://schemas.openxmlformats.org/officeDocument/2006/relationships/oleObject" Target="embeddings/oleObject23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LongProperties xmlns="http://schemas.microsoft.com/office/2006/metadata/longProperties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6.xml><?xml version="1.0" encoding="utf-8"?>
<ds:datastoreItem xmlns:ds="http://schemas.openxmlformats.org/officeDocument/2006/customXml" ds:itemID="{4C6139F7-47D7-41BC-B32F-69E1C11307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13</Pages>
  <Words>2616</Words>
  <Characters>14912</Characters>
  <Application>Microsoft Office Word</Application>
  <DocSecurity>0</DocSecurity>
  <Lines>124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17494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А.Ю.</cp:lastModifiedBy>
  <cp:revision>12</cp:revision>
  <cp:lastPrinted>2019-07-03T14:48:00Z</cp:lastPrinted>
  <dcterms:created xsi:type="dcterms:W3CDTF">2020-02-05T08:53:00Z</dcterms:created>
  <dcterms:modified xsi:type="dcterms:W3CDTF">2020-02-10T15:34:00Z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