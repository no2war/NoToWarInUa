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514AB8" w14:textId="5B7D7BE6" w:rsidR="00C603B9" w:rsidRDefault="006D0893" w:rsidP="005956B8">
      <w:pPr>
        <w:jc w:val="center"/>
        <w:rPr>
          <w:b/>
        </w:rPr>
      </w:pPr>
      <w:r>
        <w:rPr>
          <w:b/>
        </w:rPr>
        <w:t>И</w:t>
      </w:r>
      <w:r w:rsidR="00196086">
        <w:rPr>
          <w:b/>
        </w:rPr>
        <w:t xml:space="preserve">НСТРУКЦИЯ ПО </w:t>
      </w:r>
      <w:r w:rsidR="005956B8">
        <w:rPr>
          <w:b/>
        </w:rPr>
        <w:t xml:space="preserve">РАБОТЕ С </w:t>
      </w:r>
      <w:r w:rsidR="00AD18FE">
        <w:rPr>
          <w:b/>
        </w:rPr>
        <w:t xml:space="preserve">ВНУТРЕННИМИ </w:t>
      </w:r>
      <w:r w:rsidR="005956B8">
        <w:rPr>
          <w:b/>
        </w:rPr>
        <w:t>ДОКУМЕНТАМИ</w:t>
      </w:r>
    </w:p>
    <w:p w14:paraId="780702CA" w14:textId="10175886" w:rsidR="008611FA" w:rsidRDefault="008611FA" w:rsidP="005956B8">
      <w:pPr>
        <w:jc w:val="center"/>
        <w:rPr>
          <w:b/>
        </w:rPr>
      </w:pPr>
      <w:r>
        <w:rPr>
          <w:b/>
        </w:rPr>
        <w:t>на примере Служебной записки</w:t>
      </w:r>
    </w:p>
    <w:p w14:paraId="135D203A" w14:textId="77777777" w:rsidR="00376F30" w:rsidRDefault="00376F30" w:rsidP="00376F30">
      <w:pPr>
        <w:keepNext/>
        <w:spacing w:before="100" w:beforeAutospacing="1" w:after="100" w:afterAutospacing="1"/>
        <w:jc w:val="center"/>
      </w:pPr>
      <w:r>
        <w:object w:dxaOrig="8438" w:dyaOrig="16740" w14:anchorId="2102A9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.75pt;height:722.9pt" o:ole="">
            <v:imagedata r:id="rId12" o:title=""/>
          </v:shape>
          <o:OLEObject Type="Embed" ProgID="Visio.Drawing.15" ShapeID="_x0000_i1025" DrawAspect="Content" ObjectID="_1609576921" r:id="rId13"/>
        </w:object>
      </w:r>
    </w:p>
    <w:p w14:paraId="721CA64F" w14:textId="00388118" w:rsidR="00376F30" w:rsidRPr="00F41100" w:rsidRDefault="00376F30" w:rsidP="00376F30">
      <w:pPr>
        <w:pStyle w:val="ad"/>
        <w:jc w:val="center"/>
        <w:rPr>
          <w:b/>
          <w:i w:val="0"/>
          <w:color w:val="auto"/>
          <w:sz w:val="24"/>
          <w:szCs w:val="24"/>
        </w:rPr>
      </w:pPr>
      <w:r w:rsidRPr="00F41100">
        <w:rPr>
          <w:i w:val="0"/>
          <w:color w:val="auto"/>
          <w:sz w:val="24"/>
          <w:szCs w:val="24"/>
        </w:rPr>
        <w:t>Рисунок </w:t>
      </w:r>
      <w:r w:rsidRPr="00F41100">
        <w:rPr>
          <w:i w:val="0"/>
          <w:color w:val="auto"/>
          <w:sz w:val="24"/>
          <w:szCs w:val="24"/>
        </w:rPr>
        <w:fldChar w:fldCharType="begin"/>
      </w:r>
      <w:r w:rsidRPr="00F4110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F41100">
        <w:rPr>
          <w:i w:val="0"/>
          <w:color w:val="auto"/>
          <w:sz w:val="24"/>
          <w:szCs w:val="24"/>
        </w:rPr>
        <w:fldChar w:fldCharType="separate"/>
      </w:r>
      <w:r w:rsidRPr="00F41100">
        <w:rPr>
          <w:i w:val="0"/>
          <w:noProof/>
          <w:color w:val="auto"/>
          <w:sz w:val="24"/>
          <w:szCs w:val="24"/>
        </w:rPr>
        <w:t>1</w:t>
      </w:r>
      <w:r w:rsidRPr="00F41100">
        <w:rPr>
          <w:i w:val="0"/>
          <w:color w:val="auto"/>
          <w:sz w:val="24"/>
          <w:szCs w:val="24"/>
        </w:rPr>
        <w:fldChar w:fldCharType="end"/>
      </w:r>
      <w:r w:rsidRPr="00F41100">
        <w:rPr>
          <w:i w:val="0"/>
          <w:color w:val="auto"/>
          <w:sz w:val="24"/>
          <w:szCs w:val="24"/>
        </w:rPr>
        <w:t xml:space="preserve"> – </w:t>
      </w:r>
      <w:del w:id="0" w:author="Коршунов А.Д." w:date="2019-01-21T11:55:00Z">
        <w:r w:rsidRPr="00F41100" w:rsidDel="00C358CF">
          <w:rPr>
            <w:i w:val="0"/>
            <w:color w:val="auto"/>
            <w:sz w:val="24"/>
            <w:szCs w:val="24"/>
          </w:rPr>
          <w:delText>Схема работы с внутренними документами</w:delText>
        </w:r>
      </w:del>
      <w:ins w:id="1" w:author="Коршунов А.Д." w:date="2019-01-21T11:55:00Z">
        <w:r w:rsidR="00C358CF">
          <w:rPr>
            <w:i w:val="0"/>
            <w:color w:val="auto"/>
            <w:sz w:val="24"/>
            <w:szCs w:val="24"/>
          </w:rPr>
          <w:t xml:space="preserve"> Порядок работы с внутренними документами</w:t>
        </w:r>
      </w:ins>
      <w:bookmarkStart w:id="2" w:name="_GoBack"/>
      <w:bookmarkEnd w:id="2"/>
    </w:p>
    <w:p w14:paraId="55AC6CA7" w14:textId="77777777" w:rsidR="00010935" w:rsidRPr="00010935" w:rsidRDefault="00010935" w:rsidP="00213048">
      <w:pPr>
        <w:rPr>
          <w:b/>
          <w:sz w:val="10"/>
          <w:szCs w:val="1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586"/>
        <w:gridCol w:w="5120"/>
      </w:tblGrid>
      <w:tr w:rsidR="008E48C0" w:rsidRPr="00AB1E5B" w14:paraId="1FCAD97B" w14:textId="77777777" w:rsidTr="00290130">
        <w:tc>
          <w:tcPr>
            <w:tcW w:w="5586" w:type="dxa"/>
            <w:tcBorders>
              <w:bottom w:val="nil"/>
            </w:tcBorders>
          </w:tcPr>
          <w:p w14:paraId="4ADDFA12" w14:textId="599945DD" w:rsidR="00AD19ED" w:rsidRDefault="00DC7FB8" w:rsidP="007F73B6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81A14BC" wp14:editId="5A8375C9">
                  <wp:extent cx="3270665" cy="1238250"/>
                  <wp:effectExtent l="0" t="0" r="635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_1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571" cy="124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12D97" w14:textId="40CF61FA" w:rsidR="007F73B6" w:rsidRPr="00AB1E5B" w:rsidRDefault="007F73B6" w:rsidP="00C15789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3DCEDB6A" w14:textId="167847AB" w:rsidR="008F68BB" w:rsidRPr="005152BF" w:rsidRDefault="008F68BB" w:rsidP="005152B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Создание</w:t>
            </w:r>
            <w:r w:rsidRPr="005152BF">
              <w:rPr>
                <w:b/>
                <w:sz w:val="20"/>
                <w:szCs w:val="20"/>
              </w:rPr>
              <w:t xml:space="preserve"> новой карточки </w:t>
            </w:r>
            <w:r w:rsidR="00AD18FE">
              <w:rPr>
                <w:b/>
                <w:sz w:val="20"/>
                <w:szCs w:val="20"/>
              </w:rPr>
              <w:t>внутреннего документа</w:t>
            </w:r>
            <w:r w:rsidRPr="005152BF">
              <w:rPr>
                <w:b/>
                <w:sz w:val="20"/>
                <w:szCs w:val="20"/>
              </w:rPr>
              <w:t>.</w:t>
            </w:r>
          </w:p>
          <w:p w14:paraId="43C43804" w14:textId="77777777" w:rsidR="008F68BB" w:rsidRPr="00775E28" w:rsidRDefault="00CC6D39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775E28">
              <w:rPr>
                <w:i/>
                <w:sz w:val="20"/>
                <w:szCs w:val="20"/>
              </w:rPr>
              <w:t>Инициатор</w:t>
            </w:r>
            <w:r w:rsidR="008F68BB" w:rsidRPr="00775E28">
              <w:rPr>
                <w:i/>
                <w:sz w:val="20"/>
                <w:szCs w:val="20"/>
              </w:rPr>
              <w:t>:</w:t>
            </w:r>
          </w:p>
          <w:p w14:paraId="10FEF35C" w14:textId="4B0DCAA7" w:rsidR="008F68BB" w:rsidRPr="00AB1E5B" w:rsidRDefault="008F68BB" w:rsidP="00775E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1.1. В правом меню системы </w:t>
            </w:r>
            <w:r w:rsidR="00180F5A">
              <w:rPr>
                <w:sz w:val="20"/>
                <w:szCs w:val="20"/>
              </w:rPr>
              <w:t>выбрать «Создать карточку» → «</w:t>
            </w:r>
            <w:r w:rsidR="00AD18FE">
              <w:rPr>
                <w:sz w:val="20"/>
                <w:szCs w:val="20"/>
              </w:rPr>
              <w:t xml:space="preserve">Внутренние → </w:t>
            </w:r>
            <w:r w:rsidR="00AD18FE" w:rsidRPr="00AD18FE">
              <w:rPr>
                <w:sz w:val="20"/>
                <w:szCs w:val="20"/>
              </w:rPr>
              <w:t>«&lt;Вид документа&gt;» (например, «</w:t>
            </w:r>
            <w:r w:rsidR="00AD18FE">
              <w:rPr>
                <w:sz w:val="20"/>
                <w:szCs w:val="20"/>
              </w:rPr>
              <w:t>Служебная записка</w:t>
            </w:r>
            <w:r w:rsidR="00AD18FE" w:rsidRPr="00AD18FE">
              <w:rPr>
                <w:sz w:val="20"/>
                <w:szCs w:val="20"/>
              </w:rPr>
              <w:t>»</w:t>
            </w:r>
            <w:r w:rsidR="007F73B6">
              <w:rPr>
                <w:sz w:val="20"/>
                <w:szCs w:val="20"/>
              </w:rPr>
              <w:t xml:space="preserve"> (далее СЗ)</w:t>
            </w:r>
            <w:r w:rsidR="00AD18FE" w:rsidRPr="00AD18FE">
              <w:rPr>
                <w:sz w:val="20"/>
                <w:szCs w:val="20"/>
              </w:rPr>
              <w:t>).</w:t>
            </w:r>
          </w:p>
        </w:tc>
      </w:tr>
      <w:tr w:rsidR="008E48C0" w:rsidRPr="00AB1E5B" w14:paraId="41D20639" w14:textId="77777777" w:rsidTr="00290130">
        <w:trPr>
          <w:trHeight w:val="7207"/>
        </w:trPr>
        <w:tc>
          <w:tcPr>
            <w:tcW w:w="5586" w:type="dxa"/>
            <w:tcBorders>
              <w:top w:val="nil"/>
              <w:bottom w:val="nil"/>
            </w:tcBorders>
          </w:tcPr>
          <w:p w14:paraId="3A3246D5" w14:textId="77777777" w:rsidR="001E20D1" w:rsidRDefault="006E13E1" w:rsidP="00775E28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97EB41" wp14:editId="160391B1">
                  <wp:extent cx="3406367" cy="1332539"/>
                  <wp:effectExtent l="0" t="0" r="3810" b="127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_2.pn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3664" cy="1339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367FE" w14:textId="6A78DFE5" w:rsidR="00775E28" w:rsidRDefault="00775E28" w:rsidP="00775E28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4C1D3E49" w14:textId="1C01F23B" w:rsidR="00893295" w:rsidRDefault="00893295" w:rsidP="00893295">
            <w:pPr>
              <w:tabs>
                <w:tab w:val="left" w:pos="252"/>
              </w:tabs>
              <w:jc w:val="both"/>
            </w:pPr>
            <w:r>
              <w:rPr>
                <w:sz w:val="20"/>
                <w:szCs w:val="20"/>
              </w:rPr>
              <w:t>1.2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4B7620">
              <w:rPr>
                <w:spacing w:val="-6"/>
                <w:sz w:val="20"/>
                <w:szCs w:val="20"/>
              </w:rPr>
              <w:t xml:space="preserve">В открывшемся окне РК заполнить </w:t>
            </w:r>
            <w:r>
              <w:rPr>
                <w:spacing w:val="-6"/>
                <w:sz w:val="20"/>
                <w:szCs w:val="20"/>
              </w:rPr>
              <w:t xml:space="preserve">необходимые </w:t>
            </w:r>
            <w:r w:rsidRPr="004B7620">
              <w:rPr>
                <w:spacing w:val="-6"/>
                <w:sz w:val="20"/>
                <w:szCs w:val="20"/>
              </w:rPr>
              <w:t>поля. Поля, отмеченные «</w:t>
            </w:r>
            <w:r w:rsidRPr="00E66643">
              <w:rPr>
                <w:b/>
                <w:spacing w:val="-6"/>
                <w:sz w:val="20"/>
                <w:szCs w:val="20"/>
              </w:rPr>
              <w:t>*</w:t>
            </w:r>
            <w:r w:rsidRPr="004B7620">
              <w:rPr>
                <w:spacing w:val="-6"/>
                <w:sz w:val="20"/>
                <w:szCs w:val="20"/>
              </w:rPr>
              <w:t>»</w:t>
            </w:r>
            <w:r w:rsidRPr="004B7620">
              <w:rPr>
                <w:color w:val="800000"/>
                <w:spacing w:val="-6"/>
                <w:sz w:val="20"/>
                <w:szCs w:val="20"/>
              </w:rPr>
              <w:t xml:space="preserve"> </w:t>
            </w:r>
            <w:r w:rsidRPr="004B7620">
              <w:rPr>
                <w:spacing w:val="-6"/>
                <w:sz w:val="20"/>
                <w:szCs w:val="20"/>
              </w:rPr>
              <w:t>являются обязательными для заполнения</w:t>
            </w:r>
            <w:r w:rsidRPr="009E3CED">
              <w:rPr>
                <w:spacing w:val="-6"/>
                <w:sz w:val="20"/>
                <w:szCs w:val="20"/>
              </w:rPr>
              <w:t>.</w:t>
            </w:r>
          </w:p>
          <w:p w14:paraId="4E1CA417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«Кому» </w:t>
            </w:r>
            <w:r w:rsidR="00775E28">
              <w:rPr>
                <w:sz w:val="20"/>
                <w:szCs w:val="20"/>
              </w:rPr>
              <w:t>–</w:t>
            </w:r>
            <w:r>
              <w:rPr>
                <w:spacing w:val="-6"/>
                <w:sz w:val="20"/>
                <w:szCs w:val="20"/>
              </w:rPr>
              <w:t xml:space="preserve"> </w:t>
            </w:r>
            <w:r w:rsidRPr="00E66643">
              <w:rPr>
                <w:sz w:val="20"/>
                <w:szCs w:val="20"/>
              </w:rPr>
              <w:t>ФИО сотрудник</w:t>
            </w:r>
            <w:r>
              <w:rPr>
                <w:sz w:val="20"/>
                <w:szCs w:val="20"/>
              </w:rPr>
              <w:t>а/</w:t>
            </w:r>
            <w:proofErr w:type="spellStart"/>
            <w:r>
              <w:rPr>
                <w:sz w:val="20"/>
                <w:szCs w:val="20"/>
              </w:rPr>
              <w:t>ов</w:t>
            </w:r>
            <w:proofErr w:type="spellEnd"/>
            <w:r w:rsidRPr="003C3D03">
              <w:rPr>
                <w:spacing w:val="-6"/>
                <w:sz w:val="20"/>
                <w:szCs w:val="20"/>
              </w:rPr>
              <w:t xml:space="preserve">, </w:t>
            </w:r>
            <w:r>
              <w:rPr>
                <w:spacing w:val="-6"/>
                <w:sz w:val="20"/>
                <w:szCs w:val="20"/>
              </w:rPr>
              <w:t>адресатов служебной записки</w:t>
            </w:r>
            <w:r w:rsidRPr="003C3D03">
              <w:rPr>
                <w:sz w:val="20"/>
                <w:szCs w:val="20"/>
              </w:rPr>
              <w:t>;</w:t>
            </w:r>
          </w:p>
          <w:p w14:paraId="2451BD0D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«Подписант» – ФИО сотрудника, кто подписал документ;</w:t>
            </w:r>
          </w:p>
          <w:p w14:paraId="381476FB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«Исполнитель» – ФИО сотрудника, инициирующего документ;</w:t>
            </w:r>
          </w:p>
          <w:p w14:paraId="38E41BB6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«Согласующие лица» – ФИО сотрудников, участвующих в процессе согласования;</w:t>
            </w:r>
          </w:p>
          <w:p w14:paraId="3422127F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«Рубрики» – выбор из списка справочников рубрик для дополнительной классификации документов;</w:t>
            </w:r>
          </w:p>
          <w:p w14:paraId="75B5295B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«Состав документа» - указывается количество листов документа и, приложения, или инфо-носители;</w:t>
            </w:r>
          </w:p>
          <w:p w14:paraId="289F8427" w14:textId="77777777" w:rsidR="00775E28" w:rsidRDefault="00893295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«Количество экземпляров» – количество экземпляров документа;</w:t>
            </w:r>
          </w:p>
          <w:p w14:paraId="66082D11" w14:textId="1364D057" w:rsidR="00775E28" w:rsidRPr="00775E28" w:rsidRDefault="00775E28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таблица </w:t>
            </w:r>
            <w:r w:rsidR="0079470E" w:rsidRPr="00775E28">
              <w:rPr>
                <w:sz w:val="20"/>
                <w:szCs w:val="20"/>
              </w:rPr>
              <w:t xml:space="preserve">«Примечания» </w:t>
            </w:r>
            <w:r w:rsidRPr="00775E28">
              <w:rPr>
                <w:sz w:val="20"/>
                <w:szCs w:val="20"/>
              </w:rPr>
              <w:t>–</w:t>
            </w:r>
            <w:r w:rsidR="0079470E" w:rsidRPr="00775E28">
              <w:rPr>
                <w:sz w:val="20"/>
                <w:szCs w:val="20"/>
              </w:rPr>
              <w:t xml:space="preserve"> заполня</w:t>
            </w:r>
            <w:r>
              <w:rPr>
                <w:sz w:val="20"/>
                <w:szCs w:val="20"/>
              </w:rPr>
              <w:t>е</w:t>
            </w:r>
            <w:r w:rsidR="0079470E" w:rsidRPr="00775E28">
              <w:rPr>
                <w:sz w:val="20"/>
                <w:szCs w:val="20"/>
              </w:rPr>
              <w:t>тся по кнопк</w:t>
            </w:r>
            <w:r>
              <w:rPr>
                <w:sz w:val="20"/>
                <w:szCs w:val="20"/>
              </w:rPr>
              <w:t>е</w:t>
            </w:r>
            <w:r w:rsidR="0079470E" w:rsidRPr="00775E28">
              <w:rPr>
                <w:sz w:val="20"/>
                <w:szCs w:val="20"/>
              </w:rPr>
              <w:t xml:space="preserve"> </w:t>
            </w:r>
            <w:r w:rsidR="0079470E">
              <w:rPr>
                <w:noProof/>
              </w:rPr>
              <w:drawing>
                <wp:inline distT="0" distB="0" distL="0" distR="0" wp14:anchorId="3AD22EA5" wp14:editId="2C5435A0">
                  <wp:extent cx="857250" cy="2762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:</w:t>
            </w:r>
          </w:p>
          <w:p w14:paraId="62B5D3C5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«Дата» – дата, когда было добавлено примечание (заполняется автоматически);</w:t>
            </w:r>
          </w:p>
          <w:p w14:paraId="748A0A4C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«Автор примечания» – ФИО сотрудника, кто добавил примечание</w:t>
            </w:r>
            <w:r>
              <w:rPr>
                <w:sz w:val="20"/>
                <w:szCs w:val="20"/>
              </w:rPr>
              <w:t xml:space="preserve"> (заполняется автоматически)</w:t>
            </w:r>
            <w:r w:rsidRPr="00282437">
              <w:rPr>
                <w:sz w:val="20"/>
                <w:szCs w:val="20"/>
              </w:rPr>
              <w:t>;</w:t>
            </w:r>
          </w:p>
          <w:p w14:paraId="6EBA0EBA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«Примечание» – текст примечания.</w:t>
            </w:r>
          </w:p>
          <w:p w14:paraId="3FB582F5" w14:textId="6DA44690" w:rsidR="0024348E" w:rsidRPr="0024348E" w:rsidRDefault="0024348E" w:rsidP="0024348E">
            <w:pPr>
              <w:ind w:left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поля «Примечание» нажать кнопку «Сохранить».</w:t>
            </w:r>
          </w:p>
          <w:p w14:paraId="79C97D1F" w14:textId="1AFBE63F" w:rsidR="001E20D1" w:rsidRPr="009F1B2E" w:rsidRDefault="0079470E" w:rsidP="00775E28">
            <w:pPr>
              <w:pStyle w:val="phNormal"/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 xml:space="preserve">Поля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Проектный номер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Дата создания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Ввел данные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Подразделение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 заполняются автоматически.</w:t>
            </w:r>
          </w:p>
        </w:tc>
      </w:tr>
      <w:tr w:rsidR="008E48C0" w:rsidRPr="00AB1E5B" w14:paraId="1E8A305F" w14:textId="77777777" w:rsidTr="00290130">
        <w:trPr>
          <w:cantSplit/>
          <w:trHeight w:val="1979"/>
        </w:trPr>
        <w:tc>
          <w:tcPr>
            <w:tcW w:w="5586" w:type="dxa"/>
            <w:tcBorders>
              <w:top w:val="nil"/>
              <w:bottom w:val="nil"/>
            </w:tcBorders>
          </w:tcPr>
          <w:p w14:paraId="55CB9EFC" w14:textId="1819FD5C" w:rsidR="00ED0D6A" w:rsidRDefault="00043C7C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5AE759" wp14:editId="7859A0CD">
                  <wp:extent cx="3072765" cy="603886"/>
                  <wp:effectExtent l="0" t="0" r="0" b="571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_4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673" cy="639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46F472" w14:textId="77777777" w:rsidR="00775E28" w:rsidRDefault="00775E28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  <w:p w14:paraId="0D74DE68" w14:textId="77777777" w:rsidR="00BA7800" w:rsidRDefault="00FC7A4C" w:rsidP="00775E28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6262F9" wp14:editId="6748AECE">
                  <wp:extent cx="1031824" cy="337272"/>
                  <wp:effectExtent l="0" t="0" r="0" b="5715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_6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941" cy="3552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2FFB6" w14:textId="36FC7081" w:rsidR="00775E28" w:rsidRDefault="00775E28" w:rsidP="00775E28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B08E01A" w14:textId="7D12EAC5" w:rsidR="00893295" w:rsidRDefault="00893295" w:rsidP="00775E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 w:rsidR="00FE7075">
              <w:rPr>
                <w:sz w:val="20"/>
                <w:szCs w:val="20"/>
              </w:rPr>
              <w:t>3</w:t>
            </w:r>
            <w:r w:rsidR="00FC7A4C" w:rsidRPr="00AB1E5B">
              <w:rPr>
                <w:sz w:val="20"/>
                <w:szCs w:val="20"/>
              </w:rPr>
              <w:t>. </w:t>
            </w:r>
            <w:proofErr w:type="gramStart"/>
            <w:r w:rsidR="00FC7A4C" w:rsidRPr="00AB1E5B">
              <w:rPr>
                <w:sz w:val="20"/>
                <w:szCs w:val="20"/>
              </w:rPr>
              <w:t xml:space="preserve">Для добавления файла документа </w:t>
            </w:r>
            <w:r w:rsidR="00FC7A4C">
              <w:rPr>
                <w:sz w:val="20"/>
                <w:szCs w:val="20"/>
              </w:rPr>
              <w:t xml:space="preserve">во вкладке «Файлы и связи» </w:t>
            </w:r>
            <w:r w:rsidR="00FC7A4C" w:rsidRPr="00AB1E5B">
              <w:rPr>
                <w:sz w:val="20"/>
                <w:szCs w:val="20"/>
              </w:rPr>
              <w:t xml:space="preserve">нажать в </w:t>
            </w:r>
            <w:r w:rsidR="00FC7A4C">
              <w:rPr>
                <w:sz w:val="20"/>
                <w:szCs w:val="20"/>
              </w:rPr>
              <w:t>разделе «Файлы»</w:t>
            </w:r>
            <w:r w:rsidR="00FC7A4C" w:rsidRPr="00AB1E5B">
              <w:rPr>
                <w:sz w:val="20"/>
                <w:szCs w:val="20"/>
              </w:rPr>
              <w:t xml:space="preserve"> кнопку </w:t>
            </w:r>
            <w:r w:rsidR="00FC7A4C">
              <w:rPr>
                <w:noProof/>
              </w:rPr>
              <w:drawing>
                <wp:inline distT="0" distB="0" distL="0" distR="0" wp14:anchorId="559E372C" wp14:editId="31B770B9">
                  <wp:extent cx="142875" cy="485775"/>
                  <wp:effectExtent l="0" t="0" r="9525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C7A4C" w:rsidRPr="00AB1E5B">
              <w:rPr>
                <w:sz w:val="20"/>
                <w:szCs w:val="20"/>
              </w:rPr>
              <w:t>, выбрать «</w:t>
            </w:r>
            <w:r w:rsidR="00FC7A4C">
              <w:rPr>
                <w:sz w:val="20"/>
                <w:szCs w:val="20"/>
              </w:rPr>
              <w:t>Загрузить файлы</w:t>
            </w:r>
            <w:r w:rsidR="00FC7A4C" w:rsidRPr="00AB1E5B">
              <w:rPr>
                <w:sz w:val="20"/>
                <w:szCs w:val="20"/>
              </w:rPr>
              <w:t>»</w:t>
            </w:r>
            <w:r w:rsidR="00FC7A4C">
              <w:rPr>
                <w:sz w:val="20"/>
                <w:szCs w:val="20"/>
              </w:rPr>
              <w:t>,</w:t>
            </w:r>
            <w:r w:rsidR="00FC7A4C" w:rsidRPr="00AB1E5B">
              <w:rPr>
                <w:sz w:val="20"/>
                <w:szCs w:val="20"/>
              </w:rPr>
              <w:t xml:space="preserve"> указать </w:t>
            </w:r>
            <w:r w:rsidR="00FC7A4C">
              <w:rPr>
                <w:sz w:val="20"/>
                <w:szCs w:val="20"/>
              </w:rPr>
              <w:t>необходимый файл, выбрать категор</w:t>
            </w:r>
            <w:r w:rsidR="00775E28">
              <w:rPr>
                <w:sz w:val="20"/>
                <w:szCs w:val="20"/>
              </w:rPr>
              <w:t>ию файла «Согласуемый документ»</w:t>
            </w:r>
            <w:r w:rsidR="00FC7A4C">
              <w:rPr>
                <w:sz w:val="20"/>
                <w:szCs w:val="20"/>
              </w:rPr>
              <w:t xml:space="preserve"> в окне «Выберите категор</w:t>
            </w:r>
            <w:r w:rsidR="00775E28">
              <w:rPr>
                <w:sz w:val="20"/>
                <w:szCs w:val="20"/>
              </w:rPr>
              <w:t>и</w:t>
            </w:r>
            <w:r w:rsidR="00FC7A4C">
              <w:rPr>
                <w:sz w:val="20"/>
                <w:szCs w:val="20"/>
              </w:rPr>
              <w:t>ю»</w:t>
            </w:r>
            <w:r w:rsidR="00775E28">
              <w:rPr>
                <w:sz w:val="20"/>
                <w:szCs w:val="20"/>
              </w:rPr>
              <w:t>.</w:t>
            </w:r>
            <w:proofErr w:type="gramEnd"/>
          </w:p>
        </w:tc>
      </w:tr>
      <w:tr w:rsidR="00775E28" w:rsidRPr="00AB1E5B" w14:paraId="7F40D634" w14:textId="77777777" w:rsidTr="00290130">
        <w:trPr>
          <w:cantSplit/>
          <w:trHeight w:val="1260"/>
        </w:trPr>
        <w:tc>
          <w:tcPr>
            <w:tcW w:w="5586" w:type="dxa"/>
            <w:tcBorders>
              <w:top w:val="nil"/>
              <w:bottom w:val="nil"/>
            </w:tcBorders>
          </w:tcPr>
          <w:p w14:paraId="5F44503D" w14:textId="77777777" w:rsidR="00775E28" w:rsidRDefault="00775E28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DE5A30" wp14:editId="5B36C584">
                  <wp:extent cx="3105654" cy="645417"/>
                  <wp:effectExtent l="0" t="0" r="0" b="254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_7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444" cy="656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19065" w14:textId="0966C69E" w:rsidR="00775E28" w:rsidRDefault="00775E28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9FD2351" w14:textId="4B3C1371" w:rsidR="00775E28" w:rsidRDefault="00775E28" w:rsidP="00FC7A4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Выбранной файл будет находится в секции «Файлы» и в категории «Согласуемый документ».</w:t>
            </w:r>
          </w:p>
        </w:tc>
      </w:tr>
      <w:tr w:rsidR="008E48C0" w:rsidRPr="00AB1E5B" w14:paraId="09DDB581" w14:textId="77777777" w:rsidTr="00290130">
        <w:tc>
          <w:tcPr>
            <w:tcW w:w="5586" w:type="dxa"/>
            <w:tcBorders>
              <w:top w:val="nil"/>
            </w:tcBorders>
          </w:tcPr>
          <w:p w14:paraId="15D755CE" w14:textId="4FC34F39" w:rsidR="00893295" w:rsidRDefault="00601189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31F0B" wp14:editId="6723ABA6">
                  <wp:extent cx="3081533" cy="1165208"/>
                  <wp:effectExtent l="0" t="0" r="508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shot_9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064" cy="1174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6E654" w14:textId="12A9C42B" w:rsidR="00ED0D6A" w:rsidRDefault="00ED0D6A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</w:tcBorders>
          </w:tcPr>
          <w:p w14:paraId="7ABEEED7" w14:textId="5CDFA2ED" w:rsidR="00893295" w:rsidRPr="005C4DD1" w:rsidRDefault="00893295" w:rsidP="0089329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4</w:t>
            </w:r>
            <w:r w:rsidRPr="00AB1E5B">
              <w:rPr>
                <w:sz w:val="20"/>
                <w:szCs w:val="20"/>
              </w:rPr>
              <w:t>. </w:t>
            </w:r>
            <w:r w:rsidR="005C4DD1">
              <w:rPr>
                <w:sz w:val="20"/>
                <w:szCs w:val="20"/>
              </w:rPr>
              <w:t>Для сохранения проекта СЗ н</w:t>
            </w:r>
            <w:r w:rsidR="005C4DD1" w:rsidRPr="00AB1E5B">
              <w:rPr>
                <w:sz w:val="20"/>
                <w:szCs w:val="20"/>
              </w:rPr>
              <w:t>ажать кнопку «Сохранить</w:t>
            </w:r>
            <w:r w:rsidR="005C4DD1">
              <w:rPr>
                <w:sz w:val="20"/>
                <w:szCs w:val="20"/>
              </w:rPr>
              <w:t xml:space="preserve"> новую</w:t>
            </w:r>
            <w:r w:rsidR="005C4DD1" w:rsidRPr="00AB1E5B">
              <w:rPr>
                <w:sz w:val="20"/>
                <w:szCs w:val="20"/>
              </w:rPr>
              <w:t>»</w:t>
            </w:r>
            <w:r w:rsidR="005C4DD1">
              <w:rPr>
                <w:sz w:val="20"/>
                <w:szCs w:val="20"/>
              </w:rPr>
              <w:t xml:space="preserve"> в левом меню системы.</w:t>
            </w:r>
          </w:p>
        </w:tc>
      </w:tr>
      <w:tr w:rsidR="008E48C0" w:rsidRPr="00AB1E5B" w14:paraId="0AF59F5C" w14:textId="77777777" w:rsidTr="00290130">
        <w:trPr>
          <w:trHeight w:val="2217"/>
        </w:trPr>
        <w:tc>
          <w:tcPr>
            <w:tcW w:w="5586" w:type="dxa"/>
            <w:tcBorders>
              <w:bottom w:val="nil"/>
            </w:tcBorders>
          </w:tcPr>
          <w:p w14:paraId="1D51D866" w14:textId="68878B28" w:rsidR="000B21E3" w:rsidRDefault="00B356C8" w:rsidP="00C1578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2F27E69" wp14:editId="0A1BD8F2">
                  <wp:extent cx="3166110" cy="858596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_10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3742" cy="863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894E5" w14:textId="10BFCDBC" w:rsidR="00D85F8C" w:rsidRPr="00AB1E5B" w:rsidRDefault="00D85F8C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331517F1" w14:textId="6FF100BD" w:rsidR="00D85F8C" w:rsidRPr="00AB1E5B" w:rsidRDefault="003B3AA6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="00D85F8C" w:rsidRPr="00AB1E5B">
              <w:rPr>
                <w:b/>
                <w:sz w:val="20"/>
                <w:szCs w:val="20"/>
              </w:rPr>
              <w:t>. </w:t>
            </w:r>
            <w:r w:rsidR="00AA15D2">
              <w:rPr>
                <w:b/>
                <w:sz w:val="20"/>
                <w:szCs w:val="20"/>
              </w:rPr>
              <w:t>Проверка этапов маршрута документа и о</w:t>
            </w:r>
            <w:r w:rsidR="008F68BB">
              <w:rPr>
                <w:b/>
                <w:sz w:val="20"/>
                <w:szCs w:val="20"/>
              </w:rPr>
              <w:t xml:space="preserve">тправка </w:t>
            </w:r>
            <w:r w:rsidR="00AE4B46">
              <w:rPr>
                <w:b/>
                <w:sz w:val="20"/>
                <w:szCs w:val="20"/>
              </w:rPr>
              <w:t>на согласование</w:t>
            </w:r>
            <w:r w:rsidR="008F68BB">
              <w:rPr>
                <w:b/>
                <w:sz w:val="20"/>
                <w:szCs w:val="20"/>
              </w:rPr>
              <w:t>.</w:t>
            </w:r>
          </w:p>
          <w:p w14:paraId="4B44510A" w14:textId="77777777" w:rsidR="008F68BB" w:rsidRPr="009C1854" w:rsidRDefault="00CC6D39" w:rsidP="008F68BB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9C1854">
              <w:rPr>
                <w:i/>
                <w:sz w:val="20"/>
                <w:szCs w:val="20"/>
              </w:rPr>
              <w:t>Инициатор</w:t>
            </w:r>
            <w:r w:rsidR="008F68BB" w:rsidRPr="009C1854">
              <w:rPr>
                <w:i/>
                <w:sz w:val="20"/>
                <w:szCs w:val="20"/>
              </w:rPr>
              <w:t>:</w:t>
            </w:r>
          </w:p>
          <w:p w14:paraId="16E5DA55" w14:textId="16D94606" w:rsidR="00D85F8C" w:rsidRPr="00AB1E5B" w:rsidRDefault="003B3AA6" w:rsidP="009C1854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.1. </w:t>
            </w:r>
            <w:r w:rsidR="001974D6">
              <w:rPr>
                <w:sz w:val="20"/>
                <w:szCs w:val="20"/>
              </w:rPr>
              <w:t>Перейти в</w:t>
            </w:r>
            <w:r w:rsidR="000B21E3">
              <w:rPr>
                <w:sz w:val="20"/>
                <w:szCs w:val="20"/>
              </w:rPr>
              <w:t>о вкладк</w:t>
            </w:r>
            <w:r w:rsidR="001974D6">
              <w:rPr>
                <w:sz w:val="20"/>
                <w:szCs w:val="20"/>
              </w:rPr>
              <w:t>у</w:t>
            </w:r>
            <w:r w:rsidR="000B21E3">
              <w:rPr>
                <w:sz w:val="20"/>
                <w:szCs w:val="20"/>
              </w:rPr>
              <w:t xml:space="preserve"> «Маршрут» карточки </w:t>
            </w:r>
            <w:r w:rsidR="001974D6">
              <w:rPr>
                <w:sz w:val="20"/>
                <w:szCs w:val="20"/>
              </w:rPr>
              <w:t xml:space="preserve">и </w:t>
            </w:r>
            <w:r w:rsidR="000B21E3">
              <w:rPr>
                <w:sz w:val="20"/>
                <w:szCs w:val="20"/>
              </w:rPr>
              <w:t>нажать на кнопку «Пересчитать». В таблице «Этапы маршрута» отобразятся утвержденные этапы процесса согласования, подписания и регистрации документа. Убедиться, что первоначально документ необходимо отправить на согласование.</w:t>
            </w:r>
          </w:p>
        </w:tc>
      </w:tr>
      <w:tr w:rsidR="008E48C0" w:rsidRPr="00AB1E5B" w14:paraId="510E9EB1" w14:textId="77777777" w:rsidTr="00290130">
        <w:trPr>
          <w:trHeight w:val="2217"/>
        </w:trPr>
        <w:tc>
          <w:tcPr>
            <w:tcW w:w="5586" w:type="dxa"/>
            <w:tcBorders>
              <w:top w:val="nil"/>
            </w:tcBorders>
          </w:tcPr>
          <w:p w14:paraId="72BB333E" w14:textId="7AFA80EB" w:rsidR="00C15789" w:rsidRDefault="002610BD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30A177" wp14:editId="5B3BF0D1">
                  <wp:extent cx="3123764" cy="1455483"/>
                  <wp:effectExtent l="0" t="0" r="635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shot_11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981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37BBC" w14:textId="55A69551" w:rsidR="00ED0D6A" w:rsidRDefault="00ED0D6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</w:tcBorders>
          </w:tcPr>
          <w:p w14:paraId="5CEED282" w14:textId="2829811A" w:rsidR="00C15789" w:rsidRDefault="00C15789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2.2. </w:t>
            </w:r>
            <w:r w:rsidR="0044121D">
              <w:rPr>
                <w:sz w:val="20"/>
                <w:szCs w:val="20"/>
              </w:rPr>
              <w:t>Для отправки документа по маршруту (на согласование и подписание), в левом меню системы необходимо нажать кнопку «Запустить процесс».</w:t>
            </w:r>
          </w:p>
        </w:tc>
      </w:tr>
      <w:tr w:rsidR="008E48C0" w:rsidRPr="00AB1E5B" w14:paraId="1316D4D1" w14:textId="77777777" w:rsidTr="00290130">
        <w:trPr>
          <w:trHeight w:val="1426"/>
        </w:trPr>
        <w:tc>
          <w:tcPr>
            <w:tcW w:w="5586" w:type="dxa"/>
            <w:tcBorders>
              <w:bottom w:val="nil"/>
            </w:tcBorders>
          </w:tcPr>
          <w:p w14:paraId="0ED9FCE4" w14:textId="10BD847E" w:rsidR="002047D4" w:rsidRDefault="002047D4" w:rsidP="00ED0D6A">
            <w:pPr>
              <w:tabs>
                <w:tab w:val="left" w:pos="252"/>
                <w:tab w:val="left" w:pos="492"/>
              </w:tabs>
              <w:spacing w:before="40"/>
              <w:jc w:val="center"/>
              <w:rPr>
                <w:b/>
                <w:noProof/>
                <w:sz w:val="20"/>
                <w:szCs w:val="20"/>
              </w:rPr>
            </w:pPr>
          </w:p>
          <w:p w14:paraId="019DD38E" w14:textId="77777777" w:rsidR="0045471E" w:rsidRDefault="00144FBB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9EF67BB" wp14:editId="0187B095">
                  <wp:extent cx="3204782" cy="590354"/>
                  <wp:effectExtent l="0" t="0" r="0" b="63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shot_15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8871" cy="602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F53E8" w14:textId="1E03FC36" w:rsidR="009C1854" w:rsidRPr="00130B10" w:rsidRDefault="009C1854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7772A9B2" w14:textId="6F0E1852" w:rsidR="00CC6D39" w:rsidRDefault="00385070" w:rsidP="00CC6D39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  <w:r w:rsidR="00CC6D39" w:rsidRPr="00AB1E5B">
              <w:rPr>
                <w:b/>
                <w:sz w:val="20"/>
                <w:szCs w:val="20"/>
              </w:rPr>
              <w:t>. </w:t>
            </w:r>
            <w:r w:rsidR="00F9138A">
              <w:rPr>
                <w:b/>
                <w:sz w:val="20"/>
                <w:szCs w:val="20"/>
              </w:rPr>
              <w:t xml:space="preserve">Процесс согласования </w:t>
            </w:r>
            <w:proofErr w:type="spellStart"/>
            <w:r w:rsidR="00F9138A">
              <w:rPr>
                <w:b/>
                <w:sz w:val="20"/>
                <w:szCs w:val="20"/>
              </w:rPr>
              <w:t>внуренних</w:t>
            </w:r>
            <w:proofErr w:type="spellEnd"/>
            <w:r w:rsidR="00F9138A">
              <w:rPr>
                <w:b/>
                <w:sz w:val="20"/>
                <w:szCs w:val="20"/>
              </w:rPr>
              <w:t xml:space="preserve"> документов</w:t>
            </w:r>
            <w:r w:rsidR="00CC6D39">
              <w:rPr>
                <w:b/>
                <w:sz w:val="20"/>
                <w:szCs w:val="20"/>
              </w:rPr>
              <w:t>.</w:t>
            </w:r>
          </w:p>
          <w:p w14:paraId="04E4F745" w14:textId="77777777" w:rsidR="00A45318" w:rsidRPr="009C1854" w:rsidRDefault="00A45318" w:rsidP="00533C2C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9C1854">
              <w:rPr>
                <w:i/>
                <w:sz w:val="20"/>
                <w:szCs w:val="20"/>
              </w:rPr>
              <w:t>Согласующий:</w:t>
            </w:r>
          </w:p>
          <w:p w14:paraId="5167B851" w14:textId="64E5E093" w:rsidR="009A54BD" w:rsidRPr="009A54BD" w:rsidRDefault="00385070" w:rsidP="009345E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CC6D39" w:rsidRPr="00CC6D39">
              <w:rPr>
                <w:sz w:val="20"/>
                <w:szCs w:val="20"/>
              </w:rPr>
              <w:t>.1.</w:t>
            </w:r>
            <w:r w:rsidR="00CC6D39">
              <w:rPr>
                <w:sz w:val="20"/>
                <w:szCs w:val="20"/>
              </w:rPr>
              <w:t> </w:t>
            </w:r>
            <w:r w:rsidR="006F4787">
              <w:rPr>
                <w:sz w:val="20"/>
                <w:szCs w:val="20"/>
              </w:rPr>
              <w:t xml:space="preserve">В представлении </w:t>
            </w:r>
            <w:r w:rsidR="006F4787" w:rsidRPr="00A45318">
              <w:rPr>
                <w:sz w:val="20"/>
                <w:szCs w:val="20"/>
              </w:rPr>
              <w:t>«</w:t>
            </w:r>
            <w:r w:rsidR="006F4787" w:rsidRPr="00A45318">
              <w:rPr>
                <w:rFonts w:cs="Arial"/>
                <w:sz w:val="20"/>
                <w:szCs w:val="20"/>
              </w:rPr>
              <w:t>Мои задания</w:t>
            </w:r>
            <w:r w:rsidR="006F4787" w:rsidRPr="00A45318">
              <w:rPr>
                <w:sz w:val="20"/>
                <w:szCs w:val="20"/>
              </w:rPr>
              <w:t xml:space="preserve">» </w:t>
            </w:r>
            <w:r w:rsidR="006F4787" w:rsidRPr="00A45318">
              <w:rPr>
                <w:sz w:val="20"/>
                <w:szCs w:val="20"/>
              </w:rPr>
              <w:sym w:font="Symbol" w:char="F0AE"/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t>«</w:t>
            </w:r>
            <w:r w:rsidR="006F4787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6F4787" w:rsidRPr="00A45318">
              <w:rPr>
                <w:sz w:val="20"/>
                <w:szCs w:val="20"/>
              </w:rPr>
              <w:t>»</w:t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sym w:font="Symbol" w:char="F0AE"/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t>«</w:t>
            </w:r>
            <w:r w:rsidR="006F4787" w:rsidRPr="00A45318">
              <w:rPr>
                <w:rFonts w:cs="Arial"/>
                <w:sz w:val="20"/>
                <w:szCs w:val="20"/>
              </w:rPr>
              <w:t>Согласование</w:t>
            </w:r>
            <w:r w:rsidR="006F4787" w:rsidRPr="00A45318">
              <w:rPr>
                <w:sz w:val="20"/>
                <w:szCs w:val="20"/>
              </w:rPr>
              <w:t>»</w:t>
            </w:r>
            <w:r w:rsidR="006F4787">
              <w:rPr>
                <w:sz w:val="20"/>
                <w:szCs w:val="20"/>
              </w:rPr>
              <w:t xml:space="preserve"> найти карточку с заданием на согласование, открыть двойным </w:t>
            </w:r>
            <w:r w:rsidR="009345E9">
              <w:rPr>
                <w:sz w:val="20"/>
                <w:szCs w:val="20"/>
              </w:rPr>
              <w:t>нажатием</w:t>
            </w:r>
            <w:r w:rsidR="006F4787">
              <w:rPr>
                <w:sz w:val="20"/>
                <w:szCs w:val="20"/>
              </w:rPr>
              <w:t xml:space="preserve"> </w:t>
            </w:r>
            <w:r w:rsidR="009345E9">
              <w:rPr>
                <w:sz w:val="20"/>
                <w:szCs w:val="20"/>
              </w:rPr>
              <w:t xml:space="preserve">левой кнопки </w:t>
            </w:r>
            <w:r w:rsidR="006F4787">
              <w:rPr>
                <w:sz w:val="20"/>
                <w:szCs w:val="20"/>
              </w:rPr>
              <w:t>мыши.</w:t>
            </w:r>
          </w:p>
        </w:tc>
      </w:tr>
      <w:tr w:rsidR="008E48C0" w:rsidRPr="00AB1E5B" w14:paraId="280A8885" w14:textId="77777777" w:rsidTr="00290130">
        <w:trPr>
          <w:trHeight w:val="2187"/>
        </w:trPr>
        <w:tc>
          <w:tcPr>
            <w:tcW w:w="5586" w:type="dxa"/>
            <w:tcBorders>
              <w:top w:val="nil"/>
              <w:bottom w:val="nil"/>
            </w:tcBorders>
          </w:tcPr>
          <w:p w14:paraId="0B126700" w14:textId="475D3656" w:rsidR="00154777" w:rsidRDefault="003E132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FA54B6" wp14:editId="21FDE8E9">
                  <wp:extent cx="3338997" cy="1290917"/>
                  <wp:effectExtent l="0" t="0" r="0" b="508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_16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9043" cy="130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135C6" w14:textId="5B2EE72C" w:rsidR="00136A55" w:rsidRDefault="00136A55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7C8A90F" w14:textId="0F1BED82" w:rsidR="00136A55" w:rsidRDefault="00154777" w:rsidP="009345E9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3.2. </w:t>
            </w:r>
            <w:r w:rsidR="006F4787">
              <w:rPr>
                <w:sz w:val="20"/>
                <w:szCs w:val="20"/>
              </w:rPr>
              <w:t>Взять задание в работу. Для этого в карто</w:t>
            </w:r>
            <w:r w:rsidR="009345E9">
              <w:rPr>
                <w:sz w:val="20"/>
                <w:szCs w:val="20"/>
              </w:rPr>
              <w:t xml:space="preserve">чке документа справа в задании </w:t>
            </w:r>
            <w:r w:rsidR="006F4787">
              <w:rPr>
                <w:sz w:val="20"/>
                <w:szCs w:val="20"/>
              </w:rPr>
              <w:t>«</w:t>
            </w:r>
            <w:proofErr w:type="spellStart"/>
            <w:r w:rsidR="006F4787">
              <w:rPr>
                <w:sz w:val="20"/>
                <w:szCs w:val="20"/>
              </w:rPr>
              <w:t>Согласовавние</w:t>
            </w:r>
            <w:proofErr w:type="spellEnd"/>
            <w:r w:rsidR="006F4787">
              <w:rPr>
                <w:sz w:val="20"/>
                <w:szCs w:val="20"/>
              </w:rPr>
              <w:t>» нажать кнопку «В работу».</w:t>
            </w:r>
          </w:p>
        </w:tc>
      </w:tr>
      <w:tr w:rsidR="009345E9" w:rsidRPr="00AB1E5B" w14:paraId="37CC4E1F" w14:textId="77777777" w:rsidTr="00290130">
        <w:trPr>
          <w:trHeight w:val="1522"/>
        </w:trPr>
        <w:tc>
          <w:tcPr>
            <w:tcW w:w="5586" w:type="dxa"/>
            <w:tcBorders>
              <w:top w:val="nil"/>
              <w:bottom w:val="nil"/>
            </w:tcBorders>
          </w:tcPr>
          <w:p w14:paraId="7A77EB9A" w14:textId="77777777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FBE1284" wp14:editId="59D910BE">
                  <wp:extent cx="3366696" cy="667307"/>
                  <wp:effectExtent l="0" t="0" r="5715" b="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shot_18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853" cy="675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518780" w14:textId="454C6B52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B055584" w14:textId="586E42EC" w:rsidR="009345E9" w:rsidRDefault="009345E9" w:rsidP="009345E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6F4787">
              <w:rPr>
                <w:sz w:val="20"/>
                <w:szCs w:val="20"/>
              </w:rPr>
              <w:t>3.3</w:t>
            </w:r>
            <w:r>
              <w:rPr>
                <w:sz w:val="20"/>
                <w:szCs w:val="20"/>
              </w:rPr>
              <w:t> </w:t>
            </w:r>
            <w:r w:rsidR="0037416A">
              <w:rPr>
                <w:sz w:val="20"/>
                <w:szCs w:val="20"/>
              </w:rPr>
              <w:t>Просмотреть проект карточки документа и приложенные документы.</w:t>
            </w:r>
          </w:p>
          <w:p w14:paraId="35F357DA" w14:textId="77777777" w:rsid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1.</w:t>
            </w:r>
          </w:p>
          <w:p w14:paraId="69C7F9F0" w14:textId="7AC497BA" w:rsidR="009345E9" w:rsidRP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</w:t>
            </w:r>
            <w:r w:rsidRPr="00B42313">
              <w:rPr>
                <w:sz w:val="20"/>
                <w:szCs w:val="20"/>
              </w:rPr>
              <w:t xml:space="preserve">астроить область </w:t>
            </w:r>
            <w:proofErr w:type="spellStart"/>
            <w:r w:rsidRPr="00B42313">
              <w:rPr>
                <w:sz w:val="20"/>
                <w:szCs w:val="20"/>
              </w:rPr>
              <w:t>предпросмотра</w:t>
            </w:r>
            <w:proofErr w:type="spellEnd"/>
            <w:r>
              <w:rPr>
                <w:sz w:val="20"/>
                <w:szCs w:val="20"/>
              </w:rPr>
              <w:t xml:space="preserve">. Для этого необходимо </w:t>
            </w:r>
            <w:r w:rsidRPr="00B42313">
              <w:rPr>
                <w:sz w:val="20"/>
                <w:szCs w:val="20"/>
              </w:rPr>
              <w:t>выбра</w:t>
            </w:r>
            <w:r>
              <w:rPr>
                <w:sz w:val="20"/>
                <w:szCs w:val="20"/>
              </w:rPr>
              <w:t>ть</w:t>
            </w:r>
            <w:r w:rsidRPr="00B42313">
              <w:rPr>
                <w:sz w:val="20"/>
                <w:szCs w:val="20"/>
              </w:rPr>
              <w:t xml:space="preserve"> в меню по нажатию правой кнопки в секции «Файлы» параметр «Показать область </w:t>
            </w:r>
            <w:proofErr w:type="spellStart"/>
            <w:r w:rsidRPr="00B42313">
              <w:rPr>
                <w:sz w:val="20"/>
                <w:szCs w:val="20"/>
              </w:rPr>
              <w:t>предпросмотра</w:t>
            </w:r>
            <w:proofErr w:type="spellEnd"/>
            <w:r w:rsidRPr="00B42313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>.</w:t>
            </w:r>
          </w:p>
        </w:tc>
      </w:tr>
      <w:tr w:rsidR="008E48C0" w:rsidRPr="00AB1E5B" w14:paraId="425EE4B5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65965D0B" w14:textId="77777777" w:rsidR="00154777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159D28" wp14:editId="203AE532">
                  <wp:extent cx="3361330" cy="618565"/>
                  <wp:effectExtent l="0" t="0" r="0" b="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shot_20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7742" cy="630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9D709" w14:textId="31676EE2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3005EC8" w14:textId="77777777" w:rsidR="003448A7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Затем один раз нажать левой кнопкой мыши по вложенному документу. Документ отобразится в области </w:t>
            </w:r>
            <w:proofErr w:type="spellStart"/>
            <w:r>
              <w:rPr>
                <w:sz w:val="20"/>
                <w:szCs w:val="20"/>
              </w:rPr>
              <w:t>предпросмотра</w:t>
            </w:r>
            <w:proofErr w:type="spellEnd"/>
            <w:r>
              <w:rPr>
                <w:sz w:val="20"/>
                <w:szCs w:val="20"/>
              </w:rPr>
              <w:t>.</w:t>
            </w:r>
          </w:p>
          <w:p w14:paraId="09145E91" w14:textId="77777777" w:rsid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2.</w:t>
            </w:r>
          </w:p>
          <w:p w14:paraId="47DB47D0" w14:textId="6D7C86E3" w:rsidR="0037416A" w:rsidRP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Нажать на вложенный файл правой кнопкой мыши </w:t>
            </w:r>
            <w:r w:rsidRPr="000F04C3">
              <w:rPr>
                <w:sz w:val="20"/>
                <w:szCs w:val="20"/>
              </w:rPr>
              <w:t>и выбрать</w:t>
            </w:r>
            <w:r>
              <w:rPr>
                <w:sz w:val="20"/>
                <w:szCs w:val="20"/>
              </w:rPr>
              <w:t xml:space="preserve"> в меню</w:t>
            </w:r>
            <w:r w:rsidRPr="000F04C3">
              <w:rPr>
                <w:sz w:val="20"/>
                <w:szCs w:val="20"/>
              </w:rPr>
              <w:t xml:space="preserve"> «Открыть для чтения».</w:t>
            </w:r>
          </w:p>
        </w:tc>
      </w:tr>
      <w:tr w:rsidR="008E48C0" w:rsidRPr="00AB1E5B" w14:paraId="00B86B7A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0E30BB5D" w14:textId="527A1CE3" w:rsidR="00154777" w:rsidRDefault="003E132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3152B" wp14:editId="26D2E687">
                  <wp:extent cx="3109273" cy="1039906"/>
                  <wp:effectExtent l="0" t="0" r="0" b="825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shot_21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3433" cy="1044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8CB2" w14:textId="476BD0A9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4FF49A0" w14:textId="30A2652F" w:rsidR="00154777" w:rsidRPr="00154777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3.4. </w:t>
            </w:r>
            <w:r w:rsidR="00136A55">
              <w:rPr>
                <w:sz w:val="20"/>
                <w:szCs w:val="20"/>
              </w:rPr>
              <w:t xml:space="preserve">При наличии замечаний </w:t>
            </w:r>
            <w:r w:rsidR="001E3912">
              <w:rPr>
                <w:sz w:val="20"/>
                <w:szCs w:val="20"/>
              </w:rPr>
              <w:t xml:space="preserve">необходимо </w:t>
            </w:r>
            <w:r w:rsidR="00136A55">
              <w:rPr>
                <w:sz w:val="20"/>
                <w:szCs w:val="20"/>
              </w:rPr>
              <w:t>создать копию файла.</w:t>
            </w:r>
            <w:r w:rsidR="001E3912">
              <w:rPr>
                <w:sz w:val="20"/>
                <w:szCs w:val="20"/>
              </w:rPr>
              <w:t xml:space="preserve"> </w:t>
            </w:r>
            <w:r w:rsidR="00136A55">
              <w:rPr>
                <w:sz w:val="20"/>
                <w:szCs w:val="20"/>
              </w:rPr>
              <w:t>Для этого, перейти в секцию «Файлы», нажать правой кнопкой мыши на файле и выбрать «Создать копию».</w:t>
            </w:r>
          </w:p>
        </w:tc>
      </w:tr>
      <w:tr w:rsidR="008E48C0" w:rsidRPr="00AB1E5B" w14:paraId="520B31C1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4261E9C7" w14:textId="77777777" w:rsidR="00E93CD3" w:rsidRDefault="003E1327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C007C0" wp14:editId="1CD7B688">
                  <wp:extent cx="3200849" cy="1081586"/>
                  <wp:effectExtent l="0" t="0" r="0" b="444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creenshot_22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513" cy="1091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FCD9C" w14:textId="00F14147" w:rsidR="001E3912" w:rsidRDefault="001E3912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97FAC8C" w14:textId="61109623" w:rsidR="00154777" w:rsidRPr="00154777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3.5. Нажать на копии документа правой кнопкой мыши и выбрать «Открыть для редактирования». Внести правки и сохранить карточку.</w:t>
            </w:r>
          </w:p>
        </w:tc>
      </w:tr>
      <w:tr w:rsidR="008E48C0" w:rsidRPr="00AB1E5B" w14:paraId="51F95C54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7F717FD8" w14:textId="41AE3BE5" w:rsidR="00E93CD3" w:rsidRDefault="003E1327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237013" wp14:editId="0DA5A37C">
                  <wp:extent cx="3284580" cy="759843"/>
                  <wp:effectExtent l="0" t="0" r="0" b="254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shot_23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6843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8D9D1" w14:textId="4A901C1D" w:rsidR="00E93CD3" w:rsidRPr="00D0701C" w:rsidRDefault="00E93CD3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  <w:lang w:val="en-US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198E797" w14:textId="66144210" w:rsidR="00E93CD3" w:rsidRPr="00E93CD3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3.6. </w:t>
            </w:r>
            <w:r w:rsidR="00124D0B">
              <w:rPr>
                <w:sz w:val="20"/>
                <w:szCs w:val="20"/>
              </w:rPr>
              <w:t>Справа в карточке задания «Согласование» доступны два варианта завершения задания («Согласовать» и «Не согласовать»), а также возможность выбрать дополнительные действия («Еще»):</w:t>
            </w:r>
          </w:p>
        </w:tc>
      </w:tr>
      <w:tr w:rsidR="001E3912" w:rsidRPr="00AB1E5B" w14:paraId="2E031D02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3C2634AC" w14:textId="77777777" w:rsidR="001E3912" w:rsidRDefault="001E3912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C683FD" wp14:editId="6AC2543A">
                  <wp:extent cx="2167426" cy="1161661"/>
                  <wp:effectExtent l="0" t="0" r="4445" b="63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Screenshot_24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1728" cy="118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7D8C5" w14:textId="159358E8" w:rsidR="001E3912" w:rsidRDefault="001E3912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3FE3201" w14:textId="77777777" w:rsidR="001E3912" w:rsidRDefault="001E3912" w:rsidP="001E391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481097">
              <w:rPr>
                <w:sz w:val="20"/>
                <w:szCs w:val="20"/>
              </w:rPr>
              <w:t>Согласовать»</w:t>
            </w:r>
            <w:r w:rsidRPr="003905B7">
              <w:t xml:space="preserve"> </w:t>
            </w:r>
            <w:r>
              <w:t xml:space="preserve">– </w:t>
            </w:r>
            <w:r w:rsidRPr="00481097">
              <w:rPr>
                <w:sz w:val="20"/>
                <w:szCs w:val="20"/>
              </w:rPr>
              <w:t>документ согласован текущим сотрудником и отправится далее на подписание Подписанту (</w:t>
            </w:r>
            <w:r>
              <w:rPr>
                <w:sz w:val="20"/>
                <w:szCs w:val="20"/>
              </w:rPr>
              <w:t xml:space="preserve">по маршруту, </w:t>
            </w:r>
            <w:r w:rsidRPr="00481097">
              <w:rPr>
                <w:sz w:val="20"/>
                <w:szCs w:val="20"/>
              </w:rPr>
              <w:t>см. п. 5);</w:t>
            </w:r>
          </w:p>
          <w:p w14:paraId="26D3FFA5" w14:textId="4BE7950C" w:rsidR="001E3912" w:rsidRDefault="001E3912" w:rsidP="001E391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E3912">
              <w:rPr>
                <w:sz w:val="20"/>
                <w:szCs w:val="20"/>
              </w:rPr>
              <w:t>«Не согласовать»</w:t>
            </w:r>
            <w:r w:rsidRPr="003905B7">
              <w:t xml:space="preserve"> </w:t>
            </w:r>
            <w:r>
              <w:t xml:space="preserve">– </w:t>
            </w:r>
            <w:r w:rsidRPr="001E3912">
              <w:rPr>
                <w:sz w:val="20"/>
                <w:szCs w:val="20"/>
              </w:rPr>
              <w:t>документ не согласован, ввод комментария обязателен. При этом документ отправится на доработку Инициатору (по маршруту, см. п. 4);</w:t>
            </w:r>
          </w:p>
        </w:tc>
      </w:tr>
      <w:tr w:rsidR="008E48C0" w:rsidRPr="00AB1E5B" w14:paraId="0EDCFC09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6E9088B9" w14:textId="7B330012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96AD6B" wp14:editId="64416D75">
                  <wp:extent cx="2146687" cy="1422918"/>
                  <wp:effectExtent l="0" t="0" r="6350" b="635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shot_29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660" cy="1438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FD4B4" w14:textId="611B4770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2BFFC95F" w14:textId="4AEDE2FD" w:rsidR="00D0701C" w:rsidRPr="00154777" w:rsidRDefault="005F1D2E" w:rsidP="001E391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E3912">
              <w:rPr>
                <w:sz w:val="20"/>
                <w:szCs w:val="20"/>
              </w:rPr>
              <w:t>«</w:t>
            </w:r>
            <w:r w:rsidR="00154777" w:rsidRPr="001E3912">
              <w:rPr>
                <w:sz w:val="20"/>
                <w:szCs w:val="20"/>
              </w:rPr>
              <w:t>Еще</w:t>
            </w:r>
            <w:r w:rsidRPr="001E3912">
              <w:rPr>
                <w:sz w:val="20"/>
                <w:szCs w:val="20"/>
              </w:rPr>
              <w:t>»</w:t>
            </w:r>
            <w:r w:rsidR="00154777" w:rsidRPr="001E3912">
              <w:rPr>
                <w:sz w:val="20"/>
                <w:szCs w:val="20"/>
              </w:rPr>
              <w:t xml:space="preserve"> – выбор </w:t>
            </w:r>
            <w:r w:rsidR="0046510C" w:rsidRPr="001E3912">
              <w:rPr>
                <w:sz w:val="20"/>
                <w:szCs w:val="20"/>
              </w:rPr>
              <w:t>дополнительных дей</w:t>
            </w:r>
            <w:r w:rsidR="00154777" w:rsidRPr="001E3912">
              <w:rPr>
                <w:sz w:val="20"/>
                <w:szCs w:val="20"/>
              </w:rPr>
              <w:t>с</w:t>
            </w:r>
            <w:r w:rsidR="0046510C" w:rsidRPr="001E3912">
              <w:rPr>
                <w:sz w:val="20"/>
                <w:szCs w:val="20"/>
              </w:rPr>
              <w:t>т</w:t>
            </w:r>
            <w:r w:rsidR="00154777" w:rsidRPr="001E3912">
              <w:rPr>
                <w:sz w:val="20"/>
                <w:szCs w:val="20"/>
              </w:rPr>
              <w:t>вий:</w:t>
            </w:r>
          </w:p>
        </w:tc>
      </w:tr>
      <w:tr w:rsidR="008E48C0" w:rsidRPr="00AB1E5B" w14:paraId="2D13E4AB" w14:textId="77777777" w:rsidTr="00290130">
        <w:trPr>
          <w:trHeight w:val="3397"/>
        </w:trPr>
        <w:tc>
          <w:tcPr>
            <w:tcW w:w="5586" w:type="dxa"/>
            <w:tcBorders>
              <w:top w:val="nil"/>
              <w:bottom w:val="nil"/>
            </w:tcBorders>
          </w:tcPr>
          <w:p w14:paraId="7EA85D41" w14:textId="31CBAB0E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6E1751" wp14:editId="146BE257">
                  <wp:extent cx="2120011" cy="1385596"/>
                  <wp:effectExtent l="0" t="0" r="0" b="508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shot_28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5292" cy="139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ECFB5" w14:textId="39DA16C5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28FAE929" w14:textId="77777777" w:rsidR="00D52E76" w:rsidRDefault="00D52E76" w:rsidP="000C06FC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3D6CEE">
              <w:rPr>
                <w:sz w:val="20"/>
                <w:szCs w:val="20"/>
              </w:rPr>
              <w:t>Делегировать</w:t>
            </w:r>
            <w:r>
              <w:rPr>
                <w:sz w:val="20"/>
                <w:szCs w:val="20"/>
              </w:rPr>
              <w:t>»</w:t>
            </w:r>
            <w:r w:rsidRPr="003D6CEE">
              <w:rPr>
                <w:sz w:val="20"/>
                <w:szCs w:val="20"/>
              </w:rPr>
              <w:t xml:space="preserve"> – делегировать исполнение задания на другого сотрудника или роль. </w:t>
            </w:r>
            <w:r>
              <w:rPr>
                <w:sz w:val="20"/>
                <w:szCs w:val="20"/>
              </w:rPr>
              <w:t>Н</w:t>
            </w:r>
            <w:r w:rsidRPr="003D6CEE">
              <w:rPr>
                <w:sz w:val="20"/>
                <w:szCs w:val="20"/>
              </w:rPr>
              <w:t>еобходимо указать</w:t>
            </w:r>
            <w:r>
              <w:rPr>
                <w:sz w:val="20"/>
                <w:szCs w:val="20"/>
              </w:rPr>
              <w:t>:</w:t>
            </w:r>
          </w:p>
          <w:p w14:paraId="3CCF90C7" w14:textId="77777777" w:rsidR="00D52E76" w:rsidRDefault="00D52E76" w:rsidP="00D52E76">
            <w:pPr>
              <w:pStyle w:val="aa"/>
              <w:numPr>
                <w:ilvl w:val="0"/>
                <w:numId w:val="27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«Роль» – сотрудник</w:t>
            </w:r>
            <w:r w:rsidRPr="003D6CEE">
              <w:rPr>
                <w:sz w:val="20"/>
                <w:szCs w:val="20"/>
              </w:rPr>
              <w:t xml:space="preserve"> (или роль), </w:t>
            </w:r>
            <w:r>
              <w:rPr>
                <w:sz w:val="20"/>
                <w:szCs w:val="20"/>
              </w:rPr>
              <w:t>кому делегируется задание;</w:t>
            </w:r>
          </w:p>
          <w:p w14:paraId="01F1F5B1" w14:textId="77777777" w:rsidR="00D52E76" w:rsidRDefault="00D52E76" w:rsidP="00D52E76">
            <w:pPr>
              <w:pStyle w:val="aa"/>
              <w:numPr>
                <w:ilvl w:val="0"/>
                <w:numId w:val="27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«Комментарий» – </w:t>
            </w:r>
            <w:r w:rsidRPr="003D6CEE">
              <w:rPr>
                <w:sz w:val="20"/>
                <w:szCs w:val="20"/>
              </w:rPr>
              <w:t>при необходимости комментарий</w:t>
            </w:r>
            <w:r>
              <w:rPr>
                <w:sz w:val="20"/>
                <w:szCs w:val="20"/>
              </w:rPr>
              <w:t>.</w:t>
            </w:r>
          </w:p>
          <w:p w14:paraId="3A6B4125" w14:textId="77777777" w:rsidR="00D52E76" w:rsidRDefault="00D52E76" w:rsidP="00D52E76">
            <w:pPr>
              <w:ind w:left="884" w:hanging="33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  <w:r w:rsidRPr="00D16548">
              <w:rPr>
                <w:sz w:val="20"/>
                <w:szCs w:val="20"/>
              </w:rPr>
              <w:t>осл</w:t>
            </w:r>
            <w:r>
              <w:rPr>
                <w:sz w:val="20"/>
                <w:szCs w:val="20"/>
              </w:rPr>
              <w:t>е нажать кнопку «Делегировать».</w:t>
            </w:r>
          </w:p>
          <w:p w14:paraId="26232374" w14:textId="59974978" w:rsidR="00010F4B" w:rsidRPr="00154777" w:rsidRDefault="00D52E76" w:rsidP="000C06FC">
            <w:pPr>
              <w:tabs>
                <w:tab w:val="left" w:pos="252"/>
                <w:tab w:val="left" w:pos="492"/>
              </w:tabs>
              <w:ind w:left="884" w:hanging="33"/>
              <w:jc w:val="both"/>
              <w:rPr>
                <w:sz w:val="20"/>
                <w:szCs w:val="20"/>
              </w:rPr>
            </w:pPr>
            <w:r w:rsidRPr="00D16548">
              <w:rPr>
                <w:sz w:val="20"/>
                <w:szCs w:val="20"/>
              </w:rPr>
              <w:t>Задание будет делегировано на нового Исполнителя, т. е. будут полностью переданы полномочия по текущему заданию, при этом у сотрудника задание пропадет и о завершении задания делегатом текущий сотрудник не будет уведомлен;</w:t>
            </w:r>
          </w:p>
        </w:tc>
      </w:tr>
      <w:tr w:rsidR="008E48C0" w:rsidRPr="00AB1E5B" w14:paraId="4227BFFD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7106D7BF" w14:textId="6B64A05A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6899AE" wp14:editId="4543CE62">
                  <wp:extent cx="1975584" cy="1306286"/>
                  <wp:effectExtent l="0" t="0" r="5715" b="825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_30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521" cy="1315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DC6A3" w14:textId="1C0E70B7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3EC8AF1" w14:textId="77777777" w:rsidR="00327097" w:rsidRDefault="00327097" w:rsidP="00327097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комментарии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при наличии дополнительных вопросов можно запросить комментарии у сотрудников компании, при этом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</w:t>
            </w:r>
            <w:r w:rsidRPr="00561185">
              <w:rPr>
                <w:sz w:val="20"/>
                <w:szCs w:val="20"/>
              </w:rPr>
              <w:t>каз</w:t>
            </w:r>
            <w:r>
              <w:rPr>
                <w:sz w:val="20"/>
                <w:szCs w:val="20"/>
              </w:rPr>
              <w:t>ать:</w:t>
            </w:r>
          </w:p>
          <w:p w14:paraId="549B38EF" w14:textId="77777777" w:rsidR="00327097" w:rsidRDefault="00327097" w:rsidP="00327097">
            <w:pPr>
              <w:pStyle w:val="aa"/>
              <w:numPr>
                <w:ilvl w:val="0"/>
                <w:numId w:val="28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«Комментаторы» – </w:t>
            </w:r>
            <w:r w:rsidRPr="00561185">
              <w:rPr>
                <w:sz w:val="20"/>
                <w:szCs w:val="20"/>
              </w:rPr>
              <w:t>сотрудник</w:t>
            </w:r>
            <w:r>
              <w:rPr>
                <w:sz w:val="20"/>
                <w:szCs w:val="20"/>
              </w:rPr>
              <w:t>, кому будет отправлен запрос на комментирование;</w:t>
            </w:r>
          </w:p>
          <w:p w14:paraId="61E40C8D" w14:textId="77777777" w:rsidR="00327097" w:rsidRDefault="00327097" w:rsidP="00327097">
            <w:pPr>
              <w:pStyle w:val="aa"/>
              <w:numPr>
                <w:ilvl w:val="0"/>
                <w:numId w:val="28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«Вопрос» –</w:t>
            </w:r>
            <w:r w:rsidRPr="00561185">
              <w:rPr>
                <w:sz w:val="20"/>
                <w:szCs w:val="20"/>
              </w:rPr>
              <w:t xml:space="preserve"> текст самого вопроса</w:t>
            </w:r>
            <w:r>
              <w:rPr>
                <w:sz w:val="20"/>
                <w:szCs w:val="20"/>
              </w:rPr>
              <w:t>.</w:t>
            </w:r>
          </w:p>
          <w:p w14:paraId="308A3BE0" w14:textId="04C2745D" w:rsidR="00154777" w:rsidRPr="00154777" w:rsidRDefault="00327097" w:rsidP="00327097">
            <w:pPr>
              <w:tabs>
                <w:tab w:val="left" w:pos="252"/>
                <w:tab w:val="left" w:pos="492"/>
              </w:tabs>
              <w:ind w:left="884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нажать кнопку «Запросить комментарии»</w:t>
            </w:r>
            <w:r w:rsidRPr="006D181C">
              <w:rPr>
                <w:sz w:val="20"/>
                <w:szCs w:val="20"/>
              </w:rPr>
              <w:t>;</w:t>
            </w:r>
          </w:p>
        </w:tc>
      </w:tr>
      <w:tr w:rsidR="008E48C0" w:rsidRPr="00AB1E5B" w14:paraId="17AD837D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62BB84BF" w14:textId="1954819D" w:rsidR="002A6434" w:rsidRDefault="002A6434" w:rsidP="00861968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CC07E0" wp14:editId="3DC82E61">
                  <wp:extent cx="1981916" cy="1656184"/>
                  <wp:effectExtent l="0" t="0" r="0" b="127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shot_32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778" cy="1671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A0AD7D5" w14:textId="77777777" w:rsidR="00327097" w:rsidRDefault="00327097" w:rsidP="00327097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дополнительное согласование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создать дополнительное задание на согласование, при этом родительское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указать:</w:t>
            </w:r>
          </w:p>
          <w:p w14:paraId="2D06CC37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«Исполнители» –</w:t>
            </w:r>
            <w:r w:rsidRPr="0056118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ФИО </w:t>
            </w:r>
            <w:r w:rsidRPr="00561185">
              <w:rPr>
                <w:sz w:val="20"/>
                <w:szCs w:val="20"/>
              </w:rPr>
              <w:t xml:space="preserve">сотрудников или роли, кому будет отправлено </w:t>
            </w:r>
            <w:r>
              <w:rPr>
                <w:sz w:val="20"/>
                <w:szCs w:val="20"/>
              </w:rPr>
              <w:t>задание на дополнительное согласование;</w:t>
            </w:r>
          </w:p>
          <w:p w14:paraId="78D5188B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«Длительность, рабочие дни» – </w:t>
            </w:r>
            <w:r w:rsidRPr="00404725">
              <w:rPr>
                <w:sz w:val="20"/>
                <w:szCs w:val="20"/>
              </w:rPr>
              <w:t>длительность для исполнения текущей задачи</w:t>
            </w:r>
            <w:r>
              <w:rPr>
                <w:sz w:val="20"/>
                <w:szCs w:val="20"/>
              </w:rPr>
              <w:t>;</w:t>
            </w:r>
          </w:p>
          <w:p w14:paraId="221B800A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«Комментарий» – текст </w:t>
            </w:r>
            <w:r w:rsidRPr="00561185">
              <w:rPr>
                <w:sz w:val="20"/>
                <w:szCs w:val="20"/>
              </w:rPr>
              <w:t>задания</w:t>
            </w:r>
            <w:r>
              <w:rPr>
                <w:sz w:val="20"/>
                <w:szCs w:val="20"/>
              </w:rPr>
              <w:t>.</w:t>
            </w:r>
          </w:p>
          <w:p w14:paraId="140BB6B5" w14:textId="77777777" w:rsidR="00327097" w:rsidRDefault="00327097" w:rsidP="00327097">
            <w:pPr>
              <w:ind w:left="85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нажать кнопку «Запросить дополнительное согласование».</w:t>
            </w:r>
          </w:p>
          <w:p w14:paraId="4EE08DD2" w14:textId="1243426E" w:rsidR="00A92F1F" w:rsidRPr="00154777" w:rsidRDefault="00327097" w:rsidP="0010729C">
            <w:pPr>
              <w:tabs>
                <w:tab w:val="left" w:pos="252"/>
                <w:tab w:val="left" w:pos="492"/>
              </w:tabs>
              <w:ind w:left="884"/>
              <w:jc w:val="both"/>
              <w:rPr>
                <w:sz w:val="20"/>
                <w:szCs w:val="20"/>
              </w:rPr>
            </w:pPr>
            <w:r w:rsidRPr="00BC0959">
              <w:rPr>
                <w:sz w:val="20"/>
                <w:szCs w:val="20"/>
              </w:rPr>
              <w:t>Решение дополнительного Согласующего не влияет на итог согласования;</w:t>
            </w:r>
          </w:p>
        </w:tc>
      </w:tr>
      <w:tr w:rsidR="008E48C0" w:rsidRPr="00AB1E5B" w14:paraId="04BF27E5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2393FAE0" w14:textId="51655621" w:rsidR="00154777" w:rsidRDefault="002A6434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A60C60" wp14:editId="68DDA8CF">
                  <wp:extent cx="1979804" cy="1296955"/>
                  <wp:effectExtent l="0" t="0" r="1905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shot_33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5221" cy="131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03A40" w14:textId="17BC0838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7A8D586" w14:textId="77777777" w:rsidR="007C27B0" w:rsidRDefault="007C27B0" w:rsidP="007C27B0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«Отложить» </w:t>
            </w:r>
            <w:r w:rsidRPr="00BE6065">
              <w:rPr>
                <w:sz w:val="20"/>
                <w:szCs w:val="20"/>
              </w:rPr>
              <w:t>– отложить текущее задание</w:t>
            </w:r>
            <w:r>
              <w:rPr>
                <w:sz w:val="20"/>
                <w:szCs w:val="20"/>
              </w:rPr>
              <w:t>. Необходимо указать:</w:t>
            </w:r>
          </w:p>
          <w:p w14:paraId="63144D32" w14:textId="77777777" w:rsidR="007C27B0" w:rsidRDefault="007C27B0" w:rsidP="007C27B0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«Отложить до» – </w:t>
            </w:r>
            <w:r w:rsidRPr="00BE6065">
              <w:rPr>
                <w:sz w:val="20"/>
                <w:szCs w:val="20"/>
              </w:rPr>
              <w:t>срок, до которого необходимо отложить</w:t>
            </w:r>
            <w:r>
              <w:rPr>
                <w:sz w:val="20"/>
                <w:szCs w:val="20"/>
              </w:rPr>
              <w:t xml:space="preserve"> задание;</w:t>
            </w:r>
          </w:p>
          <w:p w14:paraId="1CE25700" w14:textId="77777777" w:rsidR="007C27B0" w:rsidRDefault="007C27B0" w:rsidP="007C27B0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«Напомнить про» – </w:t>
            </w:r>
            <w:r w:rsidRPr="00BE6065">
              <w:rPr>
                <w:sz w:val="20"/>
                <w:szCs w:val="20"/>
              </w:rPr>
              <w:t>комментарий, о котором необходимо напомнить при возврате задания из отложенного.</w:t>
            </w:r>
          </w:p>
          <w:p w14:paraId="38581F8A" w14:textId="77777777" w:rsidR="00154777" w:rsidRDefault="007C27B0" w:rsidP="00354719">
            <w:pPr>
              <w:tabs>
                <w:tab w:val="left" w:pos="252"/>
                <w:tab w:val="left" w:pos="492"/>
              </w:tabs>
              <w:ind w:left="53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Потом нажать кнопку «Отложить».</w:t>
            </w:r>
          </w:p>
          <w:p w14:paraId="6857A0C2" w14:textId="62F90FBA" w:rsidR="00354719" w:rsidRPr="00154777" w:rsidRDefault="00354719" w:rsidP="00354719">
            <w:pPr>
              <w:tabs>
                <w:tab w:val="left" w:pos="252"/>
                <w:tab w:val="left" w:pos="492"/>
              </w:tabs>
              <w:ind w:left="53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Отложенное задание появится вновь в представлении «Мои задания» в момент, до которого задание отложено (указано в поле «Отложить до»).</w:t>
            </w:r>
          </w:p>
        </w:tc>
      </w:tr>
      <w:tr w:rsidR="008E48C0" w:rsidRPr="00AB1E5B" w14:paraId="5FFE0BCC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126D25FA" w14:textId="60C002A8" w:rsidR="00154777" w:rsidRDefault="00EF3E7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32D972" wp14:editId="246E82E8">
                  <wp:extent cx="1933537" cy="1282959"/>
                  <wp:effectExtent l="0" t="0" r="0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shot_34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033" cy="1297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A2182" w14:textId="7F0C357E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66943D3C" w14:textId="39583DD1" w:rsidR="00154777" w:rsidRPr="00154777" w:rsidRDefault="00154777" w:rsidP="0010729C">
            <w:pPr>
              <w:pStyle w:val="aa"/>
              <w:ind w:left="46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BE6065">
              <w:rPr>
                <w:sz w:val="20"/>
                <w:szCs w:val="20"/>
              </w:rPr>
              <w:t>ля того чтобы вернуть задание в работу раньше срока, необходимо сначала отобразить отложенные задания</w:t>
            </w:r>
            <w:r>
              <w:rPr>
                <w:sz w:val="20"/>
                <w:szCs w:val="20"/>
              </w:rPr>
              <w:t xml:space="preserve"> </w:t>
            </w:r>
            <w:r w:rsidRPr="003905B7">
              <w:rPr>
                <w:noProof/>
              </w:rPr>
              <w:drawing>
                <wp:inline distT="0" distB="0" distL="0" distR="0" wp14:anchorId="6AE52758" wp14:editId="74234D15">
                  <wp:extent cx="2130950" cy="349874"/>
                  <wp:effectExtent l="0" t="0" r="3175" b="0"/>
                  <wp:docPr id="37" name="Рисунок 37" descr="D:\Projects\СОЮЗ\руководства\роли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 descr="D:\Projects\СОЮЗ\руководства\роли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7350" cy="375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, и далее нажать кнопку «Вернуть </w:t>
            </w:r>
            <w:proofErr w:type="gramStart"/>
            <w:r>
              <w:rPr>
                <w:sz w:val="20"/>
                <w:szCs w:val="20"/>
              </w:rPr>
              <w:t>из</w:t>
            </w:r>
            <w:proofErr w:type="gramEnd"/>
            <w:r>
              <w:rPr>
                <w:sz w:val="20"/>
                <w:szCs w:val="20"/>
              </w:rPr>
              <w:t xml:space="preserve"> отложенного»;</w:t>
            </w:r>
          </w:p>
        </w:tc>
      </w:tr>
      <w:tr w:rsidR="008E48C0" w:rsidRPr="00AB1E5B" w14:paraId="3C6644FF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nil"/>
            </w:tcBorders>
          </w:tcPr>
          <w:p w14:paraId="15E100AA" w14:textId="7EE3076D" w:rsidR="00154777" w:rsidRDefault="00DE6175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A0D5EF" wp14:editId="638D8A94">
                  <wp:extent cx="1990540" cy="1357604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_35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437" cy="13725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78B9E" w14:textId="00569D66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2540591" w14:textId="09485C30" w:rsidR="00154777" w:rsidRPr="00154777" w:rsidRDefault="000A4DED" w:rsidP="0010729C">
            <w:pPr>
              <w:pStyle w:val="aa"/>
              <w:numPr>
                <w:ilvl w:val="0"/>
                <w:numId w:val="17"/>
              </w:numPr>
              <w:ind w:left="465" w:hanging="283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453EBE" w:rsidRPr="002162A3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453EBE" w:rsidRPr="002162A3">
              <w:rPr>
                <w:sz w:val="20"/>
                <w:szCs w:val="20"/>
              </w:rPr>
              <w:t xml:space="preserve"> – снять задание с работы</w:t>
            </w:r>
            <w:r w:rsidR="00453EBE">
              <w:rPr>
                <w:sz w:val="20"/>
                <w:szCs w:val="20"/>
              </w:rPr>
              <w:t>.</w:t>
            </w:r>
          </w:p>
        </w:tc>
      </w:tr>
      <w:tr w:rsidR="008E48C0" w:rsidRPr="00AB1E5B" w14:paraId="42C20120" w14:textId="77777777" w:rsidTr="00290130">
        <w:trPr>
          <w:trHeight w:val="20"/>
        </w:trPr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06661E1D" w14:textId="77777777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169DE760" w14:textId="31DDD14B" w:rsidR="00075CDA" w:rsidRDefault="00075CDA" w:rsidP="00A2636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850CF4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="00A2636C">
              <w:rPr>
                <w:sz w:val="20"/>
                <w:szCs w:val="20"/>
              </w:rPr>
              <w:t> </w:t>
            </w:r>
            <w:r w:rsidR="00850CF4" w:rsidRPr="00850CF4">
              <w:rPr>
                <w:sz w:val="20"/>
                <w:szCs w:val="20"/>
              </w:rPr>
              <w:t xml:space="preserve">После успешного прохождения этапа Согласования всеми согласующими документ </w:t>
            </w:r>
            <w:proofErr w:type="spellStart"/>
            <w:r w:rsidR="00850CF4" w:rsidRPr="00850CF4">
              <w:rPr>
                <w:sz w:val="20"/>
                <w:szCs w:val="20"/>
              </w:rPr>
              <w:t>оотправляется</w:t>
            </w:r>
            <w:proofErr w:type="spellEnd"/>
            <w:r w:rsidR="00850CF4" w:rsidRPr="00850CF4">
              <w:rPr>
                <w:sz w:val="20"/>
                <w:szCs w:val="20"/>
              </w:rPr>
              <w:t xml:space="preserve"> на подписание (см. п.</w:t>
            </w:r>
            <w:r w:rsidR="0010729C">
              <w:rPr>
                <w:sz w:val="20"/>
                <w:szCs w:val="20"/>
              </w:rPr>
              <w:t> </w:t>
            </w:r>
            <w:r w:rsidR="00850CF4" w:rsidRPr="00850CF4">
              <w:rPr>
                <w:sz w:val="20"/>
                <w:szCs w:val="20"/>
              </w:rPr>
              <w:t>5)</w:t>
            </w:r>
            <w:r w:rsidR="0010729C">
              <w:rPr>
                <w:sz w:val="20"/>
                <w:szCs w:val="20"/>
              </w:rPr>
              <w:t>.</w:t>
            </w:r>
          </w:p>
        </w:tc>
      </w:tr>
      <w:tr w:rsidR="008E48C0" w:rsidRPr="00AB1E5B" w14:paraId="597FE3C3" w14:textId="77777777" w:rsidTr="00290130">
        <w:trPr>
          <w:trHeight w:val="1766"/>
        </w:trPr>
        <w:tc>
          <w:tcPr>
            <w:tcW w:w="5586" w:type="dxa"/>
            <w:tcBorders>
              <w:bottom w:val="nil"/>
            </w:tcBorders>
          </w:tcPr>
          <w:p w14:paraId="3B03EC97" w14:textId="74BAD451" w:rsidR="00075CDA" w:rsidRDefault="00584067" w:rsidP="00B511A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E702A8D" wp14:editId="43055BE5">
                  <wp:extent cx="3203128" cy="912873"/>
                  <wp:effectExtent l="0" t="0" r="0" b="190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shot_36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560" cy="926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77FCD" w14:textId="649A4959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bottom w:val="nil"/>
            </w:tcBorders>
          </w:tcPr>
          <w:p w14:paraId="1A519BAA" w14:textId="6E9A4148" w:rsidR="00075CDA" w:rsidRDefault="00075CDA" w:rsidP="00075CDA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4.</w:t>
            </w:r>
            <w:r w:rsidR="00A2636C">
              <w:rPr>
                <w:b/>
                <w:sz w:val="20"/>
                <w:szCs w:val="20"/>
              </w:rPr>
              <w:t> </w:t>
            </w:r>
            <w:r>
              <w:rPr>
                <w:b/>
                <w:sz w:val="20"/>
                <w:szCs w:val="20"/>
              </w:rPr>
              <w:t xml:space="preserve">Процесс доработки по </w:t>
            </w:r>
            <w:r w:rsidR="00850CF4">
              <w:rPr>
                <w:b/>
                <w:sz w:val="20"/>
                <w:szCs w:val="20"/>
              </w:rPr>
              <w:t>внутренним документам</w:t>
            </w:r>
            <w:r>
              <w:rPr>
                <w:b/>
                <w:sz w:val="20"/>
                <w:szCs w:val="20"/>
              </w:rPr>
              <w:t>.</w:t>
            </w:r>
          </w:p>
          <w:p w14:paraId="22D16E3F" w14:textId="77777777" w:rsidR="00075CDA" w:rsidRPr="00A2636C" w:rsidRDefault="00075CDA" w:rsidP="00075CDA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A2636C">
              <w:rPr>
                <w:i/>
                <w:sz w:val="20"/>
                <w:szCs w:val="20"/>
              </w:rPr>
              <w:t>Инициатор:</w:t>
            </w:r>
          </w:p>
          <w:p w14:paraId="79EECEC9" w14:textId="63DEA508" w:rsidR="00B511AE" w:rsidRPr="009A54BD" w:rsidRDefault="00075CDA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Доработка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доработку.</w:t>
            </w:r>
            <w:r w:rsidR="00A2636C">
              <w:rPr>
                <w:sz w:val="20"/>
                <w:szCs w:val="20"/>
              </w:rPr>
              <w:t xml:space="preserve"> Открыть карточку двойным нажатием левой кнопки мыши.</w:t>
            </w:r>
          </w:p>
        </w:tc>
      </w:tr>
      <w:tr w:rsidR="008E48C0" w:rsidRPr="00AB1E5B" w14:paraId="5369FCC2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77EDF98" w14:textId="77777777" w:rsidR="00635E87" w:rsidRDefault="003C0CCB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4BA345E" wp14:editId="3943A6C1">
                  <wp:extent cx="3191984" cy="1224547"/>
                  <wp:effectExtent l="0" t="0" r="889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shot_37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759" cy="1237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B36AE" w14:textId="0FB38321" w:rsidR="00A2636C" w:rsidRDefault="00A2636C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A123A0C" w14:textId="77777777" w:rsidR="00635E87" w:rsidRDefault="00635E87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4.2. Перейти в карточку документа</w:t>
            </w:r>
            <w:r w:rsidR="00A2636C">
              <w:rPr>
                <w:sz w:val="20"/>
                <w:szCs w:val="20"/>
              </w:rPr>
              <w:t>. В</w:t>
            </w:r>
            <w:r>
              <w:rPr>
                <w:sz w:val="20"/>
                <w:szCs w:val="20"/>
              </w:rPr>
              <w:t>зять задание в работу</w:t>
            </w:r>
            <w:r w:rsidR="00A2636C">
              <w:rPr>
                <w:sz w:val="20"/>
                <w:szCs w:val="20"/>
              </w:rPr>
              <w:t xml:space="preserve">. Для этого необходимо нажать </w:t>
            </w:r>
            <w:r>
              <w:rPr>
                <w:sz w:val="20"/>
                <w:szCs w:val="20"/>
              </w:rPr>
              <w:t>кнопк</w:t>
            </w:r>
            <w:r w:rsidR="00A2636C">
              <w:rPr>
                <w:sz w:val="20"/>
                <w:szCs w:val="20"/>
              </w:rPr>
              <w:t>у</w:t>
            </w:r>
            <w:r>
              <w:rPr>
                <w:sz w:val="20"/>
                <w:szCs w:val="20"/>
              </w:rPr>
              <w:t xml:space="preserve"> «В работу».</w:t>
            </w:r>
          </w:p>
          <w:p w14:paraId="71DD5746" w14:textId="4CFBC76B" w:rsidR="00A2636C" w:rsidRPr="00A2636C" w:rsidRDefault="00A2636C" w:rsidP="00A2636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4.3. Провести доработки по документу. Карточка доступна для редактирования.</w:t>
            </w:r>
          </w:p>
        </w:tc>
      </w:tr>
      <w:tr w:rsidR="008E48C0" w:rsidRPr="00AB1E5B" w14:paraId="714562D6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65909F6B" w14:textId="13973F94" w:rsidR="00635E87" w:rsidRDefault="003E6400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C6ECCEF" wp14:editId="37471E51">
                  <wp:extent cx="1936115" cy="1158698"/>
                  <wp:effectExtent l="0" t="0" r="6985" b="381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creenshot_38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334" cy="1167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F8FF7" w14:textId="1F539BE7" w:rsidR="00B511AE" w:rsidRDefault="00B511AE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902133C" w14:textId="77777777" w:rsidR="00B511AE" w:rsidRDefault="00B511AE" w:rsidP="00B511A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 Выбрать дальнейшее действие:</w:t>
            </w:r>
          </w:p>
          <w:p w14:paraId="6F42D07E" w14:textId="5FA29805" w:rsidR="003E6400" w:rsidRDefault="00A13500" w:rsidP="00A2636C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324"/>
                <w:tab w:val="left" w:pos="492"/>
              </w:tabs>
              <w:ind w:left="425" w:hanging="425"/>
              <w:jc w:val="both"/>
              <w:rPr>
                <w:b/>
                <w:sz w:val="20"/>
                <w:szCs w:val="20"/>
              </w:rPr>
            </w:pPr>
            <w:r w:rsidRPr="00A2636C">
              <w:rPr>
                <w:sz w:val="20"/>
                <w:szCs w:val="20"/>
              </w:rPr>
              <w:t>«</w:t>
            </w:r>
            <w:r w:rsidR="00B511AE" w:rsidRPr="00A2636C">
              <w:rPr>
                <w:sz w:val="20"/>
                <w:szCs w:val="20"/>
              </w:rPr>
              <w:t>Начать новый цикл</w:t>
            </w:r>
            <w:r w:rsidRPr="00A2636C">
              <w:rPr>
                <w:sz w:val="20"/>
                <w:szCs w:val="20"/>
              </w:rPr>
              <w:t>»</w:t>
            </w:r>
            <w:r w:rsidR="00B511AE" w:rsidRPr="003905B7">
              <w:t xml:space="preserve"> </w:t>
            </w:r>
            <w:r w:rsidR="00B511AE">
              <w:t xml:space="preserve">– </w:t>
            </w:r>
            <w:r w:rsidR="00B511AE" w:rsidRPr="00A2636C">
              <w:rPr>
                <w:sz w:val="20"/>
                <w:szCs w:val="20"/>
              </w:rPr>
              <w:t>правки внесены, документ отправляется на повторный цикл согласования</w:t>
            </w:r>
            <w:r w:rsidR="00A2636C">
              <w:rPr>
                <w:sz w:val="20"/>
                <w:szCs w:val="20"/>
              </w:rPr>
              <w:t xml:space="preserve"> (по маршруту, см. п. 3)</w:t>
            </w:r>
            <w:r w:rsidR="00B511AE" w:rsidRPr="00A2636C">
              <w:rPr>
                <w:sz w:val="20"/>
                <w:szCs w:val="20"/>
              </w:rPr>
              <w:t>;</w:t>
            </w:r>
          </w:p>
        </w:tc>
      </w:tr>
      <w:tr w:rsidR="008E48C0" w:rsidRPr="00AB1E5B" w14:paraId="4AB3C649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51FD127" w14:textId="77777777" w:rsidR="00635E87" w:rsidRDefault="003E6400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575C2934" wp14:editId="01075FF7">
                  <wp:extent cx="1925320" cy="1065802"/>
                  <wp:effectExtent l="0" t="0" r="0" b="127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reenshot_39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6109" cy="107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DAFB2" w14:textId="4C1EDEF5" w:rsidR="00A2636C" w:rsidRDefault="00A2636C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2D482FF" w14:textId="52D193AE" w:rsidR="00B511AE" w:rsidRDefault="00A13500" w:rsidP="00A2636C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>
              <w:rPr>
                <w:sz w:val="20"/>
                <w:szCs w:val="20"/>
              </w:rPr>
              <w:t>Еще</w:t>
            </w:r>
            <w:r>
              <w:rPr>
                <w:sz w:val="20"/>
                <w:szCs w:val="20"/>
              </w:rPr>
              <w:t>»</w:t>
            </w:r>
            <w:r w:rsidR="00A2636C">
              <w:rPr>
                <w:sz w:val="20"/>
                <w:szCs w:val="20"/>
              </w:rPr>
              <w:t xml:space="preserve"> – выбор дополнительных дей</w:t>
            </w:r>
            <w:r w:rsidR="00B511AE">
              <w:rPr>
                <w:sz w:val="20"/>
                <w:szCs w:val="20"/>
              </w:rPr>
              <w:t>с</w:t>
            </w:r>
            <w:r w:rsidR="00A2636C">
              <w:rPr>
                <w:sz w:val="20"/>
                <w:szCs w:val="20"/>
              </w:rPr>
              <w:t>т</w:t>
            </w:r>
            <w:r w:rsidR="00B511AE">
              <w:rPr>
                <w:sz w:val="20"/>
                <w:szCs w:val="20"/>
              </w:rPr>
              <w:t>вий (аналогично как в п. 3):</w:t>
            </w:r>
          </w:p>
          <w:p w14:paraId="22C02A1B" w14:textId="5A8E7685" w:rsidR="00A2636C" w:rsidRDefault="00A2636C" w:rsidP="00A2636C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="00B511AE">
              <w:rPr>
                <w:sz w:val="20"/>
                <w:szCs w:val="20"/>
              </w:rPr>
              <w:t>;</w:t>
            </w:r>
          </w:p>
          <w:p w14:paraId="7279EE31" w14:textId="13DA9F59" w:rsidR="00635E87" w:rsidRDefault="00A2636C" w:rsidP="00A2636C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 w:rsidRPr="00A2636C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B511AE" w:rsidRPr="00A2636C">
              <w:rPr>
                <w:sz w:val="20"/>
                <w:szCs w:val="20"/>
              </w:rPr>
              <w:t>.</w:t>
            </w:r>
          </w:p>
        </w:tc>
      </w:tr>
      <w:tr w:rsidR="008E48C0" w:rsidRPr="00AB1E5B" w14:paraId="136FA73C" w14:textId="77777777" w:rsidTr="00290130">
        <w:trPr>
          <w:trHeight w:val="561"/>
        </w:trPr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7703996E" w14:textId="2B829C0F" w:rsidR="00EB5EBD" w:rsidRDefault="00EB5EBD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6022003A" w14:textId="70A7AB5E" w:rsidR="00B511AE" w:rsidRPr="00B511AE" w:rsidRDefault="00B511AE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4.5. После успешной доработки документ отправляется на повторный цикл согласования (см. п. 3).</w:t>
            </w:r>
          </w:p>
        </w:tc>
      </w:tr>
      <w:tr w:rsidR="008E48C0" w:rsidRPr="00AB1E5B" w14:paraId="2BAFFEDC" w14:textId="77777777" w:rsidTr="00717008">
        <w:trPr>
          <w:trHeight w:val="1565"/>
        </w:trPr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3BF30627" w14:textId="1C1E2F71" w:rsidR="00E232AC" w:rsidRDefault="00E232AC" w:rsidP="00E232AC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500EFE22" w14:textId="60AAB36A" w:rsidR="007C0AA9" w:rsidRDefault="007C0AA9" w:rsidP="007C0AA9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5. Процесс подписания внутренних документов.</w:t>
            </w:r>
          </w:p>
          <w:p w14:paraId="452A1020" w14:textId="727C3D35" w:rsidR="00A4431D" w:rsidRDefault="00A4431D" w:rsidP="007C0AA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</w:t>
            </w:r>
            <w:r w:rsidR="002A3F55">
              <w:rPr>
                <w:sz w:val="20"/>
                <w:szCs w:val="20"/>
              </w:rPr>
              <w:t>при создании СЗ в поле «Кому»</w:t>
            </w:r>
            <w:r w:rsidR="00EB5EBD">
              <w:rPr>
                <w:sz w:val="20"/>
                <w:szCs w:val="20"/>
              </w:rPr>
              <w:t xml:space="preserve"> </w:t>
            </w:r>
            <w:r w:rsidR="002A3F55">
              <w:rPr>
                <w:sz w:val="20"/>
                <w:szCs w:val="20"/>
              </w:rPr>
              <w:t>был указан ГД, то этап «Подписание» отправляется на роль «Помощник ГД» или «Общий отдел».</w:t>
            </w:r>
          </w:p>
          <w:p w14:paraId="753FCD32" w14:textId="76C80D35" w:rsidR="00EB1558" w:rsidRDefault="00535746" w:rsidP="0072433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 другом </w:t>
            </w:r>
            <w:r w:rsidR="00C6455F">
              <w:rPr>
                <w:sz w:val="20"/>
                <w:szCs w:val="20"/>
              </w:rPr>
              <w:t>случае</w:t>
            </w:r>
            <w:r>
              <w:rPr>
                <w:sz w:val="20"/>
                <w:szCs w:val="20"/>
              </w:rPr>
              <w:t xml:space="preserve"> </w:t>
            </w:r>
            <w:r w:rsidR="00A4431D">
              <w:rPr>
                <w:sz w:val="20"/>
                <w:szCs w:val="20"/>
              </w:rPr>
              <w:t>подписантом будет являться сотруд</w:t>
            </w:r>
            <w:r w:rsidR="004A7DF4">
              <w:rPr>
                <w:sz w:val="20"/>
                <w:szCs w:val="20"/>
              </w:rPr>
              <w:t>ник, указанный в поле «</w:t>
            </w:r>
            <w:r w:rsidR="00724337">
              <w:rPr>
                <w:sz w:val="20"/>
                <w:szCs w:val="20"/>
              </w:rPr>
              <w:t>Подписант</w:t>
            </w:r>
            <w:r w:rsidR="00A4431D">
              <w:rPr>
                <w:sz w:val="20"/>
                <w:szCs w:val="20"/>
              </w:rPr>
              <w:t>»</w:t>
            </w:r>
            <w:r w:rsidR="00EB5EBD">
              <w:rPr>
                <w:sz w:val="20"/>
                <w:szCs w:val="20"/>
              </w:rPr>
              <w:t>.</w:t>
            </w:r>
          </w:p>
        </w:tc>
      </w:tr>
      <w:tr w:rsidR="00E232AC" w:rsidRPr="00AB1E5B" w14:paraId="08A3B963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3C600C8B" w14:textId="77777777" w:rsidR="00E232AC" w:rsidRDefault="00E232AC" w:rsidP="00F11BBF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7F7028" wp14:editId="4DFEA07F">
                  <wp:extent cx="3003977" cy="523930"/>
                  <wp:effectExtent l="0" t="0" r="6350" b="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shot_40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8717" cy="53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D230DF" w14:textId="603B6ADC" w:rsidR="00E232AC" w:rsidRDefault="00E232AC" w:rsidP="00F11BBF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4A9941B" w14:textId="08034184" w:rsidR="00E232AC" w:rsidRPr="00E232AC" w:rsidRDefault="00E232AC" w:rsidP="00E232A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rFonts w:cs="Arial"/>
                <w:sz w:val="20"/>
                <w:szCs w:val="20"/>
              </w:rPr>
              <w:t>Подписание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подписание. Открыть карточку по двойному нажатию левой кнопки мыши.</w:t>
            </w:r>
          </w:p>
        </w:tc>
      </w:tr>
      <w:tr w:rsidR="008E48C0" w:rsidRPr="00AB1E5B" w14:paraId="5F40B88C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56EA11FD" w14:textId="77777777" w:rsidR="007C0AA9" w:rsidRDefault="0004673A" w:rsidP="00E232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7EEC25" wp14:editId="79FF40BF">
                  <wp:extent cx="3005926" cy="575603"/>
                  <wp:effectExtent l="0" t="0" r="4445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shot_45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335" cy="592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0030C" w14:textId="5743964E" w:rsidR="00E232AC" w:rsidRDefault="00E232AC" w:rsidP="00E232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771AE82" w14:textId="3AC77ED1" w:rsidR="007C0AA9" w:rsidRDefault="007C0AA9" w:rsidP="00E232A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5.2. </w:t>
            </w:r>
            <w:r w:rsidR="00F11BBF">
              <w:rPr>
                <w:sz w:val="20"/>
                <w:szCs w:val="20"/>
              </w:rPr>
              <w:t>Перейти в карточку документа</w:t>
            </w:r>
            <w:r w:rsidR="00E232AC">
              <w:rPr>
                <w:sz w:val="20"/>
                <w:szCs w:val="20"/>
              </w:rPr>
              <w:t>. Взять задание в работу. Для этого необходимо нажать</w:t>
            </w:r>
            <w:r w:rsidR="00F11BBF">
              <w:rPr>
                <w:sz w:val="20"/>
                <w:szCs w:val="20"/>
              </w:rPr>
              <w:t xml:space="preserve"> кнопку «В работу».</w:t>
            </w:r>
          </w:p>
        </w:tc>
      </w:tr>
      <w:tr w:rsidR="008E48C0" w:rsidRPr="00AB1E5B" w14:paraId="008582B2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4ABD43F" w14:textId="717FB2D6" w:rsidR="00FD6AE8" w:rsidRDefault="0004673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A1E7E3" wp14:editId="0C010705">
                  <wp:extent cx="2726499" cy="1043428"/>
                  <wp:effectExtent l="0" t="0" r="0" b="4445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creenshot_47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9491" cy="1052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739CB" w14:textId="1F19324F" w:rsidR="00FD6AE8" w:rsidRDefault="00FD6AE8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C90F7F7" w14:textId="24D1ACDB" w:rsidR="007C0AA9" w:rsidRPr="00E232AC" w:rsidRDefault="007C0AA9" w:rsidP="00E232A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5.3. </w:t>
            </w:r>
            <w:r w:rsidR="008B0F05">
              <w:rPr>
                <w:sz w:val="20"/>
                <w:szCs w:val="20"/>
              </w:rPr>
              <w:t>Справа в карточке задания «Подписание» доступны два варианта завершения задания («Подписать» и «Отказать»), а также возможность выбрать дополнительные действия («Еще»):</w:t>
            </w:r>
          </w:p>
        </w:tc>
      </w:tr>
      <w:tr w:rsidR="00E232AC" w:rsidRPr="00AB1E5B" w14:paraId="39F0CF69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524F0273" w14:textId="77777777" w:rsidR="00E232AC" w:rsidRDefault="00E232AC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B2A7AB" wp14:editId="04D74A6E">
                  <wp:extent cx="2121459" cy="1158946"/>
                  <wp:effectExtent l="0" t="0" r="0" b="317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creenshot_43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7147" cy="118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6970A" w14:textId="38782866" w:rsidR="00E232AC" w:rsidRDefault="00E232AC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71D4BC6" w14:textId="2926C7BD" w:rsidR="00E232AC" w:rsidRDefault="00E232AC" w:rsidP="000675D5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«Подписать»</w:t>
            </w:r>
            <w:r w:rsidRPr="003905B7">
              <w:t xml:space="preserve"> </w:t>
            </w:r>
            <w:r>
              <w:t xml:space="preserve">– </w:t>
            </w:r>
            <w:r w:rsidRPr="003D6CEE">
              <w:rPr>
                <w:sz w:val="20"/>
                <w:szCs w:val="20"/>
              </w:rPr>
              <w:t xml:space="preserve">документ </w:t>
            </w:r>
            <w:r>
              <w:rPr>
                <w:sz w:val="20"/>
                <w:szCs w:val="20"/>
              </w:rPr>
              <w:t>подписан</w:t>
            </w:r>
            <w:r w:rsidRPr="003D6CEE">
              <w:rPr>
                <w:sz w:val="20"/>
                <w:szCs w:val="20"/>
              </w:rPr>
              <w:t xml:space="preserve"> т</w:t>
            </w:r>
            <w:r>
              <w:rPr>
                <w:sz w:val="20"/>
                <w:szCs w:val="20"/>
              </w:rPr>
              <w:t xml:space="preserve">екущим сотрудником и отправляется на </w:t>
            </w:r>
            <w:r w:rsidR="000675D5">
              <w:rPr>
                <w:sz w:val="20"/>
                <w:szCs w:val="20"/>
              </w:rPr>
              <w:t>исполнение</w:t>
            </w:r>
            <w:r>
              <w:rPr>
                <w:sz w:val="20"/>
                <w:szCs w:val="20"/>
              </w:rPr>
              <w:t xml:space="preserve"> (см. п. 6)</w:t>
            </w:r>
            <w:r w:rsidRPr="003D6CEE">
              <w:rPr>
                <w:sz w:val="20"/>
                <w:szCs w:val="20"/>
              </w:rPr>
              <w:t>;</w:t>
            </w:r>
          </w:p>
        </w:tc>
      </w:tr>
      <w:tr w:rsidR="008E48C0" w:rsidRPr="00AB1E5B" w14:paraId="44E429C5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57563FD9" w14:textId="08BE7D1A" w:rsidR="007C0AA9" w:rsidRDefault="00FD6AE8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D200A7" wp14:editId="5E65AD06">
                  <wp:extent cx="1974689" cy="1085850"/>
                  <wp:effectExtent l="0" t="0" r="6985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creenshot_44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3938" cy="1090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5D6C0" w14:textId="0718A3F2" w:rsidR="007C0AA9" w:rsidRDefault="007C0AA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4B4C3042" w14:textId="6B544927" w:rsidR="007C0AA9" w:rsidRDefault="00041782" w:rsidP="00E232AC">
            <w:pPr>
              <w:pStyle w:val="aa"/>
              <w:numPr>
                <w:ilvl w:val="0"/>
                <w:numId w:val="13"/>
              </w:numPr>
              <w:tabs>
                <w:tab w:val="left" w:pos="324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 w:rsidRPr="00895AE6">
              <w:rPr>
                <w:sz w:val="20"/>
                <w:szCs w:val="20"/>
              </w:rPr>
              <w:t>Отказать</w:t>
            </w:r>
            <w:r>
              <w:rPr>
                <w:sz w:val="20"/>
                <w:szCs w:val="20"/>
              </w:rPr>
              <w:t>»</w:t>
            </w:r>
            <w:r w:rsidR="007C0AA9" w:rsidRPr="003905B7">
              <w:t xml:space="preserve"> </w:t>
            </w:r>
            <w:r w:rsidR="007C0AA9">
              <w:t xml:space="preserve">– </w:t>
            </w:r>
            <w:r w:rsidR="007C0AA9" w:rsidRPr="003D6CEE">
              <w:rPr>
                <w:sz w:val="20"/>
                <w:szCs w:val="20"/>
              </w:rPr>
              <w:t xml:space="preserve">документ не </w:t>
            </w:r>
            <w:r w:rsidR="007C0AA9">
              <w:rPr>
                <w:sz w:val="20"/>
                <w:szCs w:val="20"/>
              </w:rPr>
              <w:t>подпис</w:t>
            </w:r>
            <w:r w:rsidR="007C0AA9" w:rsidRPr="003D6CEE">
              <w:rPr>
                <w:sz w:val="20"/>
                <w:szCs w:val="20"/>
              </w:rPr>
              <w:t xml:space="preserve">ан, ввод комментария обязателен. При этом документ отправится на доработку </w:t>
            </w:r>
            <w:r w:rsidR="007C0AA9">
              <w:rPr>
                <w:sz w:val="20"/>
                <w:szCs w:val="20"/>
              </w:rPr>
              <w:t>Инициатору</w:t>
            </w:r>
            <w:r w:rsidR="00E232AC">
              <w:rPr>
                <w:sz w:val="20"/>
                <w:szCs w:val="20"/>
              </w:rPr>
              <w:t xml:space="preserve"> (см. п. 4)</w:t>
            </w:r>
            <w:r w:rsidR="007C0AA9">
              <w:rPr>
                <w:sz w:val="20"/>
                <w:szCs w:val="20"/>
              </w:rPr>
              <w:t>;</w:t>
            </w:r>
          </w:p>
        </w:tc>
      </w:tr>
      <w:tr w:rsidR="008E48C0" w:rsidRPr="00AB1E5B" w14:paraId="4F977DBC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BB5B2AD" w14:textId="77777777" w:rsidR="007C0AA9" w:rsidRDefault="004165F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68B950" wp14:editId="5D8B775E">
                  <wp:extent cx="2764775" cy="1069429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shot_49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1349" cy="1083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34396" w14:textId="6F035F37" w:rsidR="000675D5" w:rsidRDefault="000675D5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38D9422" w14:textId="5FCC0AFC" w:rsidR="007C0AA9" w:rsidRDefault="00041782" w:rsidP="000675D5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>
              <w:rPr>
                <w:sz w:val="20"/>
                <w:szCs w:val="20"/>
              </w:rPr>
              <w:t>Еще</w:t>
            </w:r>
            <w:r>
              <w:rPr>
                <w:sz w:val="20"/>
                <w:szCs w:val="20"/>
              </w:rPr>
              <w:t>»</w:t>
            </w:r>
            <w:r w:rsidR="000675D5">
              <w:rPr>
                <w:sz w:val="20"/>
                <w:szCs w:val="20"/>
              </w:rPr>
              <w:t xml:space="preserve"> – выбор дополнительных дей</w:t>
            </w:r>
            <w:r w:rsidR="007C0AA9">
              <w:rPr>
                <w:sz w:val="20"/>
                <w:szCs w:val="20"/>
              </w:rPr>
              <w:t>с</w:t>
            </w:r>
            <w:r w:rsidR="000675D5">
              <w:rPr>
                <w:sz w:val="20"/>
                <w:szCs w:val="20"/>
              </w:rPr>
              <w:t>т</w:t>
            </w:r>
            <w:r w:rsidR="007C0AA9">
              <w:rPr>
                <w:sz w:val="20"/>
                <w:szCs w:val="20"/>
              </w:rPr>
              <w:t>вий (аналогично как в п. 3):</w:t>
            </w:r>
          </w:p>
          <w:p w14:paraId="781F75E7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>
              <w:rPr>
                <w:sz w:val="20"/>
                <w:szCs w:val="20"/>
              </w:rPr>
              <w:t>Делегировать</w:t>
            </w:r>
            <w:r>
              <w:rPr>
                <w:sz w:val="20"/>
                <w:szCs w:val="20"/>
              </w:rPr>
              <w:t>»</w:t>
            </w:r>
            <w:r w:rsidR="007C0AA9">
              <w:rPr>
                <w:sz w:val="20"/>
                <w:szCs w:val="20"/>
              </w:rPr>
              <w:t>;</w:t>
            </w:r>
          </w:p>
          <w:p w14:paraId="1003C79D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Запросить комментарии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;</w:t>
            </w:r>
          </w:p>
          <w:p w14:paraId="240309BD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Отложить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;</w:t>
            </w:r>
          </w:p>
          <w:p w14:paraId="63E47CE0" w14:textId="23FFE9B6" w:rsidR="004165FA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Вернуть на роль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.</w:t>
            </w:r>
          </w:p>
        </w:tc>
      </w:tr>
      <w:tr w:rsidR="008E48C0" w:rsidRPr="00AB1E5B" w14:paraId="63593453" w14:textId="77777777" w:rsidTr="00055D66">
        <w:trPr>
          <w:trHeight w:val="2572"/>
        </w:trPr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4A5F8B17" w14:textId="31CE47A1" w:rsidR="00140A50" w:rsidRDefault="004165F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384CAA" wp14:editId="32E085C6">
                  <wp:extent cx="2754199" cy="1222375"/>
                  <wp:effectExtent l="0" t="0" r="825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shot_40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213" cy="123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F6DCB" w14:textId="3C0296CA" w:rsidR="00140A50" w:rsidRDefault="00140A50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1115E50B" w14:textId="77777777" w:rsidR="00140A50" w:rsidRDefault="007C0AA9" w:rsidP="00AB112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5.4. После успешного прохождения этапа Подписания документ </w:t>
            </w:r>
            <w:r w:rsidR="00AB1123">
              <w:rPr>
                <w:sz w:val="20"/>
                <w:szCs w:val="20"/>
              </w:rPr>
              <w:t>автоматически регистрируется</w:t>
            </w:r>
            <w:r w:rsidR="00140A50">
              <w:rPr>
                <w:sz w:val="20"/>
                <w:szCs w:val="20"/>
              </w:rPr>
              <w:t>.</w:t>
            </w:r>
          </w:p>
          <w:p w14:paraId="61FA0B87" w14:textId="77777777" w:rsidR="00C324DE" w:rsidRDefault="00140A50" w:rsidP="0005133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Карточке присвоился регистрационный номер и дата регист</w:t>
            </w:r>
            <w:r w:rsidR="006E3C73">
              <w:rPr>
                <w:sz w:val="20"/>
                <w:szCs w:val="20"/>
              </w:rPr>
              <w:t>рации, состояние изменилось на «Зарегистрирован».</w:t>
            </w:r>
            <w:r w:rsidR="006736C9">
              <w:rPr>
                <w:sz w:val="20"/>
                <w:szCs w:val="20"/>
              </w:rPr>
              <w:t xml:space="preserve"> </w:t>
            </w:r>
            <w:r w:rsidR="006E3C73">
              <w:rPr>
                <w:sz w:val="20"/>
                <w:szCs w:val="20"/>
              </w:rPr>
              <w:t>Документ зарегистрирован</w:t>
            </w:r>
            <w:proofErr w:type="gramStart"/>
            <w:r w:rsidR="006736C9">
              <w:rPr>
                <w:sz w:val="20"/>
                <w:szCs w:val="20"/>
              </w:rPr>
              <w:t>.</w:t>
            </w:r>
            <w:proofErr w:type="gramEnd"/>
            <w:r w:rsidR="00DC0D7F">
              <w:rPr>
                <w:sz w:val="20"/>
                <w:szCs w:val="20"/>
              </w:rPr>
              <w:t xml:space="preserve"> </w:t>
            </w:r>
            <w:proofErr w:type="gramStart"/>
            <w:r w:rsidR="00C76795">
              <w:rPr>
                <w:sz w:val="20"/>
                <w:szCs w:val="20"/>
              </w:rPr>
              <w:t>и</w:t>
            </w:r>
            <w:proofErr w:type="gramEnd"/>
            <w:r w:rsidR="00C76795">
              <w:rPr>
                <w:sz w:val="20"/>
                <w:szCs w:val="20"/>
              </w:rPr>
              <w:t xml:space="preserve"> отправляется на исполнение</w:t>
            </w:r>
            <w:r w:rsidR="007C0AA9">
              <w:rPr>
                <w:sz w:val="20"/>
                <w:szCs w:val="20"/>
              </w:rPr>
              <w:t xml:space="preserve"> (см. п. 6).</w:t>
            </w:r>
          </w:p>
          <w:p w14:paraId="27E3A5B7" w14:textId="23E4F75C" w:rsidR="007D0390" w:rsidRDefault="007D0390" w:rsidP="007D0390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Если при создании СЗ в поле «Кому» был указан ГД, то далее отправляется задание на исполнение на роль сотрудника Бюро контроля (см. п. 7). В другом случае отправляется задание на рассмотрение сотруднику, указанному в поле «Кому» (см. п. 6).</w:t>
            </w:r>
          </w:p>
        </w:tc>
      </w:tr>
      <w:tr w:rsidR="000675D5" w:rsidRPr="00AB1E5B" w14:paraId="798933A7" w14:textId="77777777" w:rsidTr="000E64DF">
        <w:trPr>
          <w:trHeight w:val="1243"/>
        </w:trPr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46D9FF8B" w14:textId="77777777" w:rsidR="000675D5" w:rsidRDefault="000675D5" w:rsidP="007C0AA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78A5D70" wp14:editId="122F97AA">
                  <wp:extent cx="2795430" cy="457818"/>
                  <wp:effectExtent l="0" t="0" r="5080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creenshot_58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4998" cy="469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9D0F9E" w14:textId="038DF205" w:rsidR="000675D5" w:rsidRPr="00861968" w:rsidRDefault="000675D5" w:rsidP="007C0AA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50433066" w14:textId="77777777" w:rsidR="007D0390" w:rsidRDefault="007D0390" w:rsidP="007D0390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6. Процесс рассмотрения внутренних документов.</w:t>
            </w:r>
          </w:p>
          <w:p w14:paraId="048321B9" w14:textId="77777777" w:rsidR="000675D5" w:rsidRPr="000675D5" w:rsidRDefault="000675D5" w:rsidP="000675D5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0675D5">
              <w:rPr>
                <w:i/>
                <w:sz w:val="20"/>
                <w:szCs w:val="20"/>
              </w:rPr>
              <w:t>Исполнитель:</w:t>
            </w:r>
          </w:p>
          <w:p w14:paraId="286D05EE" w14:textId="4A462C51" w:rsidR="000675D5" w:rsidRDefault="000675D5" w:rsidP="006326A4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="006326A4">
              <w:rPr>
                <w:sz w:val="20"/>
                <w:szCs w:val="20"/>
              </w:rPr>
              <w:t>Рассмотрение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</w:t>
            </w:r>
            <w:r w:rsidR="006326A4">
              <w:rPr>
                <w:sz w:val="20"/>
                <w:szCs w:val="20"/>
              </w:rPr>
              <w:t>рассмотрение</w:t>
            </w:r>
            <w:r>
              <w:rPr>
                <w:sz w:val="20"/>
                <w:szCs w:val="20"/>
              </w:rPr>
              <w:t xml:space="preserve"> документа.</w:t>
            </w:r>
            <w:r w:rsidR="00DE25CE">
              <w:rPr>
                <w:sz w:val="20"/>
                <w:szCs w:val="20"/>
              </w:rPr>
              <w:t xml:space="preserve"> Открыть карточку по двойному нажатию левой кнопки мыши.</w:t>
            </w:r>
          </w:p>
        </w:tc>
      </w:tr>
      <w:tr w:rsidR="008E48C0" w:rsidRPr="00AB1E5B" w14:paraId="616D9F96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021DEE7B" w14:textId="4B9F7F9A" w:rsidR="002F38F4" w:rsidRDefault="00065357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EF0565" wp14:editId="396201B5">
                  <wp:extent cx="3409950" cy="887095"/>
                  <wp:effectExtent l="0" t="0" r="0" b="825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_81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87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F5D73" w14:textId="02C2B171" w:rsidR="002F38F4" w:rsidRDefault="002F38F4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CC0F46D" w14:textId="55D0CAB7" w:rsidR="009D0782" w:rsidRPr="00F10A23" w:rsidRDefault="000E64DF" w:rsidP="00DE25C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6.2</w:t>
            </w:r>
            <w:r w:rsidR="00732103" w:rsidRPr="00732103">
              <w:rPr>
                <w:sz w:val="20"/>
                <w:szCs w:val="20"/>
              </w:rPr>
              <w:t>.</w:t>
            </w:r>
            <w:r w:rsidR="007C0AA9">
              <w:rPr>
                <w:sz w:val="20"/>
                <w:szCs w:val="20"/>
              </w:rPr>
              <w:t> Перейти в карточку документа</w:t>
            </w:r>
            <w:r w:rsidR="00DE25CE">
              <w:rPr>
                <w:sz w:val="20"/>
                <w:szCs w:val="20"/>
              </w:rPr>
              <w:t>. В</w:t>
            </w:r>
            <w:r w:rsidR="007C0AA9">
              <w:rPr>
                <w:sz w:val="20"/>
                <w:szCs w:val="20"/>
              </w:rPr>
              <w:t>зять задание в работу</w:t>
            </w:r>
            <w:r w:rsidR="00DE25CE">
              <w:rPr>
                <w:sz w:val="20"/>
                <w:szCs w:val="20"/>
              </w:rPr>
              <w:t>. Для этого необходимо нажать</w:t>
            </w:r>
            <w:r w:rsidR="007C0AA9">
              <w:rPr>
                <w:sz w:val="20"/>
                <w:szCs w:val="20"/>
              </w:rPr>
              <w:t xml:space="preserve"> кнопк</w:t>
            </w:r>
            <w:r w:rsidR="00DE25CE">
              <w:rPr>
                <w:sz w:val="20"/>
                <w:szCs w:val="20"/>
              </w:rPr>
              <w:t>у</w:t>
            </w:r>
            <w:r w:rsidR="007C0AA9">
              <w:rPr>
                <w:sz w:val="20"/>
                <w:szCs w:val="20"/>
              </w:rPr>
              <w:t xml:space="preserve"> «В работу».</w:t>
            </w:r>
          </w:p>
        </w:tc>
      </w:tr>
      <w:tr w:rsidR="001B40F3" w:rsidRPr="00AB1E5B" w14:paraId="47853868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7437E29" w14:textId="6D6CB4DB" w:rsidR="001B40F3" w:rsidRDefault="000E64DF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632F2A" wp14:editId="0FE45854">
                  <wp:extent cx="3409950" cy="845185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creenshot_83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4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CEBC4" w14:textId="1DB82695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588D8070" w14:textId="2E5F5300" w:rsidR="001B40F3" w:rsidRDefault="001B40F3" w:rsidP="000E64D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Справа в карточке задания «</w:t>
            </w:r>
            <w:r w:rsidR="000E64DF">
              <w:rPr>
                <w:sz w:val="20"/>
                <w:szCs w:val="20"/>
              </w:rPr>
              <w:t>Рассмотрение</w:t>
            </w:r>
            <w:r>
              <w:rPr>
                <w:sz w:val="20"/>
                <w:szCs w:val="20"/>
              </w:rPr>
              <w:t>» доступны два варианта завершения задания («Завершить» и «Отправить»), а также возможность выбрать дополнительные действия («Еще»):</w:t>
            </w:r>
          </w:p>
        </w:tc>
      </w:tr>
      <w:tr w:rsidR="001B40F3" w:rsidRPr="00AB1E5B" w14:paraId="69881DB7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6FB6B15D" w14:textId="40C486F6" w:rsidR="001B40F3" w:rsidRDefault="00F529E2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E7A679A" wp14:editId="21C9C824">
                  <wp:extent cx="2235758" cy="1165225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shot_84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5921" cy="118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91D52" w14:textId="3518FA9A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366CB0B" w14:textId="5BEA1043" w:rsidR="001B40F3" w:rsidRDefault="000E64DF" w:rsidP="00F529E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AE10AC">
              <w:rPr>
                <w:sz w:val="20"/>
                <w:szCs w:val="20"/>
              </w:rPr>
              <w:t>2.1</w:t>
            </w:r>
            <w:r w:rsidR="001B40F3">
              <w:rPr>
                <w:sz w:val="20"/>
                <w:szCs w:val="20"/>
              </w:rPr>
              <w:t>. «</w:t>
            </w:r>
            <w:r w:rsidR="001B40F3" w:rsidRPr="005E3402">
              <w:rPr>
                <w:sz w:val="20"/>
                <w:szCs w:val="20"/>
              </w:rPr>
              <w:t>Завершить</w:t>
            </w:r>
            <w:r w:rsidR="001B40F3">
              <w:rPr>
                <w:sz w:val="20"/>
                <w:szCs w:val="20"/>
              </w:rPr>
              <w:t>»</w:t>
            </w:r>
            <w:r w:rsidR="001B40F3" w:rsidRPr="005E3402">
              <w:rPr>
                <w:sz w:val="20"/>
                <w:szCs w:val="20"/>
              </w:rPr>
              <w:t xml:space="preserve"> – </w:t>
            </w:r>
            <w:r w:rsidR="001B40F3">
              <w:rPr>
                <w:sz w:val="20"/>
                <w:szCs w:val="20"/>
              </w:rPr>
              <w:t xml:space="preserve">процесс </w:t>
            </w:r>
            <w:r w:rsidR="00F529E2">
              <w:rPr>
                <w:sz w:val="20"/>
                <w:szCs w:val="20"/>
              </w:rPr>
              <w:t>з</w:t>
            </w:r>
            <w:r w:rsidR="001B40F3">
              <w:rPr>
                <w:sz w:val="20"/>
                <w:szCs w:val="20"/>
              </w:rPr>
              <w:t>авершается.</w:t>
            </w:r>
          </w:p>
        </w:tc>
      </w:tr>
      <w:tr w:rsidR="001B40F3" w:rsidRPr="00AB1E5B" w14:paraId="14C548BA" w14:textId="77777777" w:rsidTr="00290130">
        <w:trPr>
          <w:trHeight w:val="5234"/>
        </w:trPr>
        <w:tc>
          <w:tcPr>
            <w:tcW w:w="5586" w:type="dxa"/>
            <w:tcBorders>
              <w:top w:val="nil"/>
              <w:bottom w:val="nil"/>
            </w:tcBorders>
          </w:tcPr>
          <w:p w14:paraId="6965F6C4" w14:textId="14C54607" w:rsidR="001B40F3" w:rsidRDefault="0047280F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1C4372" wp14:editId="5455C75D">
                  <wp:extent cx="2476500" cy="2537209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_85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650" cy="2547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2C27E" w14:textId="6354A018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4A6896B" w14:textId="2F7E720D" w:rsidR="001B40F3" w:rsidRPr="00437B25" w:rsidRDefault="001B40F3" w:rsidP="001B40F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0E64DF">
              <w:rPr>
                <w:sz w:val="20"/>
                <w:szCs w:val="20"/>
              </w:rPr>
              <w:t>.</w:t>
            </w:r>
            <w:r w:rsidR="00AE10AC">
              <w:rPr>
                <w:sz w:val="20"/>
                <w:szCs w:val="20"/>
              </w:rPr>
              <w:t>2.2</w:t>
            </w:r>
            <w:r w:rsidRPr="00140A50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«</w:t>
            </w:r>
            <w:r w:rsidRPr="00437B25">
              <w:rPr>
                <w:sz w:val="20"/>
                <w:szCs w:val="20"/>
              </w:rPr>
              <w:t>Отправить</w:t>
            </w:r>
            <w:r>
              <w:rPr>
                <w:sz w:val="20"/>
                <w:szCs w:val="20"/>
              </w:rPr>
              <w:t>» – задача отправляется другим Исполнителям</w:t>
            </w:r>
            <w:r w:rsidRPr="00437B25">
              <w:rPr>
                <w:sz w:val="20"/>
                <w:szCs w:val="20"/>
              </w:rPr>
              <w:t>. Указать параметры:</w:t>
            </w:r>
          </w:p>
          <w:p w14:paraId="3712BF54" w14:textId="77777777" w:rsid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«Исполнители» – ФИО конкретных сотрудников или роль;</w:t>
            </w:r>
          </w:p>
          <w:p w14:paraId="4BEE0C7B" w14:textId="77777777" w:rsid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«Длительность, рабочие дни</w:t>
            </w:r>
            <w:r>
              <w:rPr>
                <w:sz w:val="20"/>
                <w:szCs w:val="20"/>
              </w:rPr>
              <w:t>»</w:t>
            </w:r>
            <w:r w:rsidRPr="001B40F3">
              <w:rPr>
                <w:sz w:val="20"/>
                <w:szCs w:val="20"/>
              </w:rPr>
              <w:t xml:space="preserve"> – длительность для исполнения текущей задачи (заполняется в случае, если не указана дата выполнения);</w:t>
            </w:r>
          </w:p>
          <w:p w14:paraId="6A3221C4" w14:textId="77777777" w:rsid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«Дата выполнения» – крайний срок выполнения текущей задачи (заполняется в случае, если не указана длительность);</w:t>
            </w:r>
          </w:p>
          <w:p w14:paraId="4465A0B9" w14:textId="20463F8F" w:rsidR="001B40F3" w:rsidRPr="001B40F3" w:rsidRDefault="001B40F3" w:rsidP="001B40F3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«Дополнительно» – при выставлении флага появляются дополнительные настройки задачи:</w:t>
            </w:r>
          </w:p>
          <w:p w14:paraId="5A52DAF1" w14:textId="77777777" w:rsidR="001B40F3" w:rsidRDefault="001B40F3" w:rsidP="001B40F3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«Вид» – вид задания (выбирается из списка доступных видов заданий);</w:t>
            </w:r>
          </w:p>
          <w:p w14:paraId="172180B6" w14:textId="37A624E5" w:rsidR="001B40F3" w:rsidRPr="001B40F3" w:rsidRDefault="001B40F3" w:rsidP="001B40F3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«От имени» – ФИО сотрудника, от имени кого будет отправлено текущее задание;</w:t>
            </w:r>
          </w:p>
          <w:p w14:paraId="7B5378B1" w14:textId="1BF4CAA3" w:rsidR="001B40F3" w:rsidRPr="001B40F3" w:rsidRDefault="001B40F3" w:rsidP="001B40F3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после завершения» – при выставлении флага задание возвращается после его завершения:</w:t>
            </w:r>
          </w:p>
          <w:p w14:paraId="4C4A0F71" w14:textId="1CF6ABC4" w:rsidR="001B40F3" w:rsidRPr="001B40F3" w:rsidRDefault="001B40F3" w:rsidP="001B40F3">
            <w:pPr>
              <w:pStyle w:val="aa"/>
              <w:numPr>
                <w:ilvl w:val="0"/>
                <w:numId w:val="39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на роль» – ФИО сотрудника, кому будет возвращена задача после ее завершения;</w:t>
            </w:r>
          </w:p>
          <w:p w14:paraId="40C4DEA2" w14:textId="77777777" w:rsidR="001B40F3" w:rsidRDefault="001B40F3" w:rsidP="001B40F3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Комментарий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текст задания.</w:t>
            </w:r>
          </w:p>
          <w:p w14:paraId="39FC07D5" w14:textId="0EFC837B" w:rsidR="008C0AC4" w:rsidRDefault="008C0AC4" w:rsidP="008C0AC4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кнопку «Отправить».</w:t>
            </w:r>
          </w:p>
        </w:tc>
      </w:tr>
      <w:tr w:rsidR="001B40F3" w:rsidRPr="00AB1E5B" w14:paraId="6FC909AF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7A9BDC5D" w14:textId="7966E2C5" w:rsidR="001B40F3" w:rsidRDefault="008A6487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16A190" wp14:editId="3A1C21DB">
                  <wp:extent cx="2433955" cy="1632857"/>
                  <wp:effectExtent l="0" t="0" r="4445" b="571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shot_86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125" cy="16584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1C1EF" w14:textId="407CDFB0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469F42D" w14:textId="4FB2B83B" w:rsidR="001B40F3" w:rsidRDefault="001B40F3" w:rsidP="001B40F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0E64DF">
              <w:rPr>
                <w:sz w:val="20"/>
                <w:szCs w:val="20"/>
              </w:rPr>
              <w:t>.</w:t>
            </w:r>
            <w:r w:rsidR="00AE10AC">
              <w:rPr>
                <w:sz w:val="20"/>
                <w:szCs w:val="20"/>
              </w:rPr>
              <w:t>2.3</w:t>
            </w:r>
            <w:r w:rsidRPr="00865B13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«Ещё» –</w:t>
            </w:r>
            <w:r w:rsidRPr="00437B25">
              <w:rPr>
                <w:sz w:val="20"/>
                <w:szCs w:val="20"/>
              </w:rPr>
              <w:t xml:space="preserve"> дальнейшие действия:</w:t>
            </w:r>
          </w:p>
        </w:tc>
      </w:tr>
      <w:tr w:rsidR="001B40F3" w:rsidRPr="00AB1E5B" w14:paraId="35C95C2F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B62F420" w14:textId="06254EE4" w:rsidR="001B40F3" w:rsidRDefault="00704181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050398C" wp14:editId="2F2E87BF">
                  <wp:extent cx="2380615" cy="2036618"/>
                  <wp:effectExtent l="0" t="0" r="635" b="190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_87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3700" cy="2073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BFDFF" w14:textId="3851D547" w:rsid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A8BF1D6" w14:textId="1652981C" w:rsidR="001B40F3" w:rsidRDefault="001B40F3" w:rsidP="001B40F3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Создать подзадачу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>исполнитель</w:t>
            </w:r>
            <w:r w:rsidRPr="00437B25">
              <w:rPr>
                <w:sz w:val="20"/>
                <w:szCs w:val="20"/>
              </w:rPr>
              <w:t xml:space="preserve"> создает подзадачу, указываются те же параметры, что и при отправке задачи (см. п.</w:t>
            </w:r>
            <w:r>
              <w:rPr>
                <w:sz w:val="20"/>
                <w:szCs w:val="20"/>
              </w:rPr>
              <w:t> </w:t>
            </w:r>
            <w:r w:rsidRPr="00437B25">
              <w:rPr>
                <w:sz w:val="20"/>
                <w:szCs w:val="20"/>
              </w:rPr>
              <w:t>6.</w:t>
            </w:r>
            <w:r w:rsidR="00AE10AC">
              <w:rPr>
                <w:sz w:val="20"/>
                <w:szCs w:val="20"/>
              </w:rPr>
              <w:t>2.2</w:t>
            </w:r>
            <w:r w:rsidRPr="00437B25">
              <w:rPr>
                <w:sz w:val="20"/>
                <w:szCs w:val="20"/>
              </w:rPr>
              <w:t>),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 указать параметр, от имени кого отправляется задача;</w:t>
            </w:r>
          </w:p>
        </w:tc>
      </w:tr>
      <w:tr w:rsidR="001B40F3" w:rsidRPr="00AB1E5B" w14:paraId="088B8259" w14:textId="77777777" w:rsidTr="007A25B5">
        <w:trPr>
          <w:trHeight w:val="3185"/>
        </w:trPr>
        <w:tc>
          <w:tcPr>
            <w:tcW w:w="5586" w:type="dxa"/>
            <w:tcBorders>
              <w:top w:val="nil"/>
              <w:bottom w:val="nil"/>
            </w:tcBorders>
          </w:tcPr>
          <w:p w14:paraId="2FCF18B7" w14:textId="09DB10E3" w:rsidR="001B40F3" w:rsidRDefault="00BE184D" w:rsidP="00BF0E76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34238B8A" wp14:editId="148AC4DE">
                  <wp:extent cx="2357120" cy="1781298"/>
                  <wp:effectExtent l="0" t="0" r="508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_88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036" cy="1798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2CDE0" w14:textId="793E9082" w:rsidR="001B40F3" w:rsidRPr="001B40F3" w:rsidRDefault="001B40F3" w:rsidP="00BF0E7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1762AA3" w14:textId="77777777" w:rsidR="007A25B5" w:rsidRDefault="001B40F3" w:rsidP="007A25B5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отложить текущее задание, указав срок, до которого необходимо отложить, а также комментарий, о котором необходимо напомнить при возврате задания </w:t>
            </w:r>
            <w:proofErr w:type="gramStart"/>
            <w:r w:rsidRPr="00437B25">
              <w:rPr>
                <w:sz w:val="20"/>
                <w:szCs w:val="20"/>
              </w:rPr>
              <w:t>из</w:t>
            </w:r>
            <w:proofErr w:type="gramEnd"/>
            <w:r w:rsidRPr="00437B25">
              <w:rPr>
                <w:sz w:val="20"/>
                <w:szCs w:val="20"/>
              </w:rPr>
              <w:t xml:space="preserve"> отложенного</w:t>
            </w:r>
            <w:r w:rsidR="00AE10AC">
              <w:rPr>
                <w:sz w:val="20"/>
                <w:szCs w:val="20"/>
              </w:rPr>
              <w:t>.</w:t>
            </w:r>
          </w:p>
          <w:p w14:paraId="3AA78BBA" w14:textId="1D4E6B3C" w:rsidR="007A25B5" w:rsidRDefault="007A25B5" w:rsidP="007A25B5">
            <w:pPr>
              <w:tabs>
                <w:tab w:val="left" w:pos="252"/>
                <w:tab w:val="left" w:pos="492"/>
              </w:tabs>
              <w:ind w:left="425" w:hanging="2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Отложенное задание появится вновь в представлении «Мои задания» в момент, до которого задание отложено (указано в поле «Отложить до»).</w:t>
            </w:r>
          </w:p>
          <w:p w14:paraId="42210A0E" w14:textId="74F0A4C4" w:rsidR="00A64AF8" w:rsidRPr="00437B25" w:rsidRDefault="001B40F3" w:rsidP="007A25B5">
            <w:pPr>
              <w:tabs>
                <w:tab w:val="left" w:pos="252"/>
                <w:tab w:val="left" w:pos="492"/>
              </w:tabs>
              <w:ind w:left="425" w:hanging="28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Для того чтобы вернуть задание в работу раньше срока, необходимо сначала</w:t>
            </w:r>
            <w:r>
              <w:rPr>
                <w:sz w:val="20"/>
                <w:szCs w:val="20"/>
              </w:rPr>
              <w:t xml:space="preserve"> отобразить отложенные задания</w:t>
            </w:r>
            <w:r w:rsidR="00AE10AC">
              <w:rPr>
                <w:sz w:val="20"/>
                <w:szCs w:val="20"/>
              </w:rPr>
              <w:t xml:space="preserve"> </w:t>
            </w:r>
            <w:r w:rsidR="00AE10AC" w:rsidRPr="003905B7">
              <w:rPr>
                <w:noProof/>
              </w:rPr>
              <w:drawing>
                <wp:inline distT="0" distB="0" distL="0" distR="0" wp14:anchorId="6BAE0F5F" wp14:editId="0F9095B8">
                  <wp:extent cx="1813560" cy="348615"/>
                  <wp:effectExtent l="0" t="0" r="0" b="0"/>
                  <wp:docPr id="30" name="Рисунок 30" descr="D:\Projects\СОЮЗ\руководства\роли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 descr="D:\Projects\СОЮЗ\руководства\роли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9919" cy="3825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37B25">
              <w:rPr>
                <w:sz w:val="20"/>
                <w:szCs w:val="20"/>
              </w:rPr>
              <w:t xml:space="preserve">, и далее нажать кнопку «Вернуть </w:t>
            </w:r>
            <w:proofErr w:type="gramStart"/>
            <w:r w:rsidRPr="00437B25">
              <w:rPr>
                <w:sz w:val="20"/>
                <w:szCs w:val="20"/>
              </w:rPr>
              <w:t>из</w:t>
            </w:r>
            <w:proofErr w:type="gramEnd"/>
            <w:r w:rsidRPr="00437B25">
              <w:rPr>
                <w:sz w:val="20"/>
                <w:szCs w:val="20"/>
              </w:rPr>
              <w:t xml:space="preserve"> отложенного»;</w:t>
            </w:r>
          </w:p>
        </w:tc>
      </w:tr>
      <w:tr w:rsidR="008E48C0" w:rsidRPr="00AB1E5B" w14:paraId="05FF2E9B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462DB31A" w14:textId="765F4CBB" w:rsidR="00AC2EB2" w:rsidRDefault="00B55649" w:rsidP="007C0AA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410F965F" wp14:editId="037F723C">
                  <wp:extent cx="2410691" cy="1555115"/>
                  <wp:effectExtent l="0" t="0" r="8890" b="698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shot_89.png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495" cy="1576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59F70" w14:textId="133E15BD" w:rsidR="00AE10AC" w:rsidRPr="00AE10AC" w:rsidRDefault="00AE10AC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2C424935" w14:textId="4AE90A6C" w:rsidR="006F42F0" w:rsidRPr="00865B13" w:rsidRDefault="00AE10AC" w:rsidP="00AE10AC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снять задание с работы.</w:t>
            </w:r>
          </w:p>
        </w:tc>
      </w:tr>
      <w:tr w:rsidR="00AE10AC" w:rsidRPr="00AB1E5B" w14:paraId="0088ABF7" w14:textId="77777777" w:rsidTr="000E64DF"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52CE4B11" w14:textId="77777777" w:rsidR="00AE10AC" w:rsidRPr="00AE10AC" w:rsidRDefault="00AE10AC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4F22AE61" w14:textId="63CB8DDF" w:rsidR="00AE10AC" w:rsidRPr="00437B25" w:rsidRDefault="000E64DF" w:rsidP="00AE10AC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6.</w:t>
            </w:r>
            <w:r w:rsidR="0080021F">
              <w:rPr>
                <w:sz w:val="20"/>
                <w:szCs w:val="20"/>
              </w:rPr>
              <w:t>3. Процесс рассмотрения</w:t>
            </w:r>
            <w:r w:rsidR="00AE10AC">
              <w:rPr>
                <w:sz w:val="20"/>
                <w:szCs w:val="20"/>
              </w:rPr>
              <w:t xml:space="preserve"> по документу успешно завершен.</w:t>
            </w:r>
          </w:p>
        </w:tc>
      </w:tr>
      <w:tr w:rsidR="00866B50" w:rsidRPr="00AB1E5B" w14:paraId="3A25911C" w14:textId="77777777" w:rsidTr="000E64DF"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3782ADE5" w14:textId="178FF690" w:rsidR="00866B50" w:rsidRDefault="00C155F5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8F29D8D" wp14:editId="4723D23E">
                  <wp:extent cx="3409950" cy="1125220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shot_91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125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597B3E" w14:textId="15CEED7A" w:rsidR="00866B50" w:rsidRPr="00AE10AC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4354B46A" w14:textId="14ACEFE9" w:rsidR="00AF761F" w:rsidRPr="00AF761F" w:rsidRDefault="00AF761F" w:rsidP="00866B5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7. Процесс исполнения по внутренним документам.</w:t>
            </w:r>
          </w:p>
          <w:p w14:paraId="7C1C7239" w14:textId="45C7D41B" w:rsidR="00866B50" w:rsidRPr="0074524D" w:rsidRDefault="001C5550" w:rsidP="00866B50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Сотрудник Бюро контроля</w:t>
            </w:r>
            <w:r w:rsidR="00866B50" w:rsidRPr="0074524D">
              <w:rPr>
                <w:i/>
                <w:sz w:val="20"/>
                <w:szCs w:val="20"/>
              </w:rPr>
              <w:t>:</w:t>
            </w:r>
          </w:p>
          <w:p w14:paraId="0FDA0604" w14:textId="6BD6BAB3" w:rsidR="00866B50" w:rsidRDefault="007F2B97" w:rsidP="00C155F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7.1</w:t>
            </w:r>
            <w:r w:rsidR="00866B50">
              <w:rPr>
                <w:sz w:val="20"/>
                <w:szCs w:val="20"/>
              </w:rPr>
              <w:t xml:space="preserve">. В представлении </w:t>
            </w:r>
            <w:r w:rsidR="00866B50" w:rsidRPr="00A45318">
              <w:rPr>
                <w:sz w:val="20"/>
                <w:szCs w:val="20"/>
              </w:rPr>
              <w:t>«</w:t>
            </w:r>
            <w:r w:rsidR="00866B50" w:rsidRPr="00A45318">
              <w:rPr>
                <w:rFonts w:cs="Arial"/>
                <w:sz w:val="20"/>
                <w:szCs w:val="20"/>
              </w:rPr>
              <w:t>Мои задания</w:t>
            </w:r>
            <w:r w:rsidR="00866B50" w:rsidRPr="00A45318">
              <w:rPr>
                <w:sz w:val="20"/>
                <w:szCs w:val="20"/>
              </w:rPr>
              <w:t xml:space="preserve">» </w:t>
            </w:r>
            <w:r w:rsidR="00866B50" w:rsidRPr="00A45318">
              <w:rPr>
                <w:sz w:val="20"/>
                <w:szCs w:val="20"/>
              </w:rPr>
              <w:sym w:font="Symbol" w:char="F0AE"/>
            </w:r>
            <w:r w:rsidR="00866B50" w:rsidRPr="00A45318">
              <w:rPr>
                <w:rFonts w:cs="Arial"/>
                <w:sz w:val="20"/>
                <w:szCs w:val="20"/>
              </w:rPr>
              <w:t xml:space="preserve"> </w:t>
            </w:r>
            <w:r w:rsidR="00866B50" w:rsidRPr="00A45318">
              <w:rPr>
                <w:sz w:val="20"/>
                <w:szCs w:val="20"/>
              </w:rPr>
              <w:t>«</w:t>
            </w:r>
            <w:r w:rsidR="00866B50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866B50" w:rsidRPr="00A45318">
              <w:rPr>
                <w:sz w:val="20"/>
                <w:szCs w:val="20"/>
              </w:rPr>
              <w:t>»</w:t>
            </w:r>
            <w:r w:rsidR="00866B50" w:rsidRPr="00A45318">
              <w:rPr>
                <w:rFonts w:cs="Arial"/>
                <w:sz w:val="20"/>
                <w:szCs w:val="20"/>
              </w:rPr>
              <w:t xml:space="preserve"> </w:t>
            </w:r>
            <w:r w:rsidR="00866B50" w:rsidRPr="00A45318">
              <w:rPr>
                <w:sz w:val="20"/>
                <w:szCs w:val="20"/>
              </w:rPr>
              <w:sym w:font="Symbol" w:char="F0AE"/>
            </w:r>
            <w:r w:rsidR="00866B50" w:rsidRPr="00A45318">
              <w:rPr>
                <w:rFonts w:cs="Arial"/>
                <w:sz w:val="20"/>
                <w:szCs w:val="20"/>
              </w:rPr>
              <w:t xml:space="preserve"> </w:t>
            </w:r>
            <w:r w:rsidR="00866B50" w:rsidRPr="00A45318">
              <w:rPr>
                <w:sz w:val="20"/>
                <w:szCs w:val="20"/>
              </w:rPr>
              <w:t>«</w:t>
            </w:r>
            <w:r w:rsidR="00C155F5">
              <w:rPr>
                <w:sz w:val="20"/>
                <w:szCs w:val="20"/>
              </w:rPr>
              <w:t>Исполнение</w:t>
            </w:r>
            <w:r w:rsidR="00866B50" w:rsidRPr="00A45318">
              <w:rPr>
                <w:sz w:val="20"/>
                <w:szCs w:val="20"/>
              </w:rPr>
              <w:t>»</w:t>
            </w:r>
            <w:r w:rsidR="00866B50">
              <w:rPr>
                <w:sz w:val="20"/>
                <w:szCs w:val="20"/>
              </w:rPr>
              <w:t xml:space="preserve"> найти карточку с заданием на </w:t>
            </w:r>
            <w:r w:rsidR="00C155F5">
              <w:rPr>
                <w:sz w:val="20"/>
                <w:szCs w:val="20"/>
              </w:rPr>
              <w:t>отправку</w:t>
            </w:r>
            <w:r w:rsidR="00866B50">
              <w:rPr>
                <w:sz w:val="20"/>
                <w:szCs w:val="20"/>
              </w:rPr>
              <w:t xml:space="preserve"> документа</w:t>
            </w:r>
            <w:r w:rsidR="00C155F5">
              <w:rPr>
                <w:sz w:val="20"/>
                <w:szCs w:val="20"/>
              </w:rPr>
              <w:t xml:space="preserve"> на исполнение</w:t>
            </w:r>
            <w:r w:rsidR="00866B50">
              <w:rPr>
                <w:sz w:val="20"/>
                <w:szCs w:val="20"/>
              </w:rPr>
              <w:t>. Открыть карточку по двойному нажатию левой кнопки мыши.</w:t>
            </w:r>
          </w:p>
        </w:tc>
      </w:tr>
      <w:tr w:rsidR="00866B50" w:rsidRPr="00AB1E5B" w14:paraId="5188BC4C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21AF3C27" w14:textId="6C070068" w:rsidR="00866B50" w:rsidRDefault="00C155F5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3A77EE7" wp14:editId="1AC9F4F7">
                  <wp:extent cx="3409950" cy="819785"/>
                  <wp:effectExtent l="0" t="0" r="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shot_93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1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20AE52" w14:textId="12F91564" w:rsidR="00866B50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ECC5FED" w14:textId="39FD16A4" w:rsidR="00866B50" w:rsidRPr="00866B50" w:rsidRDefault="007F2B97" w:rsidP="00F8064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</w:t>
            </w:r>
            <w:r w:rsidR="00866B50" w:rsidRPr="00037B8E">
              <w:rPr>
                <w:sz w:val="20"/>
                <w:szCs w:val="20"/>
              </w:rPr>
              <w:t>.</w:t>
            </w:r>
            <w:r w:rsidR="00F80641">
              <w:rPr>
                <w:sz w:val="20"/>
                <w:szCs w:val="20"/>
              </w:rPr>
              <w:t> </w:t>
            </w:r>
            <w:r w:rsidR="00866B50">
              <w:rPr>
                <w:sz w:val="20"/>
                <w:szCs w:val="20"/>
              </w:rPr>
              <w:t>Перейти в карточку документа и взять задание в работу по кнопке «В работу».</w:t>
            </w:r>
          </w:p>
        </w:tc>
      </w:tr>
      <w:tr w:rsidR="00866B50" w:rsidRPr="00AB1E5B" w14:paraId="55CF619D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0B824098" w14:textId="32A363E8" w:rsidR="00866B50" w:rsidRDefault="00C155F5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3C7CB2" wp14:editId="6D5743B6">
                  <wp:extent cx="3409950" cy="830580"/>
                  <wp:effectExtent l="0" t="0" r="0" b="762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shot_94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83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09D70C" w14:textId="1A1DE638" w:rsidR="00866B50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98BDDF9" w14:textId="64FC2388" w:rsidR="00866B50" w:rsidRDefault="00866B50" w:rsidP="00C155F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Справа в карточке задания «</w:t>
            </w:r>
            <w:r w:rsidR="00C155F5">
              <w:rPr>
                <w:sz w:val="20"/>
                <w:szCs w:val="20"/>
              </w:rPr>
              <w:t>Исполнение</w:t>
            </w:r>
            <w:r>
              <w:rPr>
                <w:sz w:val="20"/>
                <w:szCs w:val="20"/>
              </w:rPr>
              <w:t>» доступны два варианта завершения задания («Завершить» и «Отправить»), а также возможность выбрать дополнительные действия («Еще»):</w:t>
            </w:r>
          </w:p>
        </w:tc>
      </w:tr>
      <w:tr w:rsidR="00866B50" w:rsidRPr="00AB1E5B" w14:paraId="21C84752" w14:textId="77777777" w:rsidTr="00290130">
        <w:trPr>
          <w:trHeight w:val="5239"/>
        </w:trPr>
        <w:tc>
          <w:tcPr>
            <w:tcW w:w="5586" w:type="dxa"/>
            <w:tcBorders>
              <w:top w:val="nil"/>
              <w:bottom w:val="nil"/>
            </w:tcBorders>
          </w:tcPr>
          <w:p w14:paraId="1F8A2AB0" w14:textId="47E3202E" w:rsidR="00866B50" w:rsidRDefault="00EB680C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F5651BC" wp14:editId="6384FCA0">
                  <wp:extent cx="2647936" cy="2832264"/>
                  <wp:effectExtent l="0" t="0" r="635" b="635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shot_95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8049" cy="2853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84446E" w14:textId="1BE4C202" w:rsidR="00866B50" w:rsidRDefault="00866B50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4BD5BD1" w14:textId="349515EC" w:rsidR="00866B50" w:rsidRPr="00437B25" w:rsidRDefault="007F2B97" w:rsidP="00866B5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 w:rsidR="00866B50">
              <w:rPr>
                <w:sz w:val="20"/>
                <w:szCs w:val="20"/>
              </w:rPr>
              <w:t>.2.1. «</w:t>
            </w:r>
            <w:r w:rsidR="00866B50" w:rsidRPr="00437B25">
              <w:rPr>
                <w:sz w:val="20"/>
                <w:szCs w:val="20"/>
              </w:rPr>
              <w:t>Отправить</w:t>
            </w:r>
            <w:r w:rsidR="00866B50">
              <w:rPr>
                <w:sz w:val="20"/>
                <w:szCs w:val="20"/>
              </w:rPr>
              <w:t xml:space="preserve">» – задача отправляется другим </w:t>
            </w:r>
            <w:r w:rsidR="00C155F5">
              <w:rPr>
                <w:sz w:val="20"/>
                <w:szCs w:val="20"/>
              </w:rPr>
              <w:t>сотрудникам Бюро контроля</w:t>
            </w:r>
            <w:r w:rsidR="00866B50" w:rsidRPr="00437B25">
              <w:rPr>
                <w:sz w:val="20"/>
                <w:szCs w:val="20"/>
              </w:rPr>
              <w:t>. Указать параметры:</w:t>
            </w:r>
          </w:p>
          <w:p w14:paraId="5F78385E" w14:textId="77777777" w:rsidR="00866B50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«Исполнители» – ФИО конкретных сотрудников или роль;</w:t>
            </w:r>
          </w:p>
          <w:p w14:paraId="22174704" w14:textId="77777777" w:rsidR="00866B50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«Длительность, рабочие дни</w:t>
            </w:r>
            <w:r>
              <w:rPr>
                <w:sz w:val="20"/>
                <w:szCs w:val="20"/>
              </w:rPr>
              <w:t>»</w:t>
            </w:r>
            <w:r w:rsidRPr="001B40F3">
              <w:rPr>
                <w:sz w:val="20"/>
                <w:szCs w:val="20"/>
              </w:rPr>
              <w:t xml:space="preserve"> – длительность для исполнения текущей задачи (заполняется в случае, если не указана дата выполнения);</w:t>
            </w:r>
          </w:p>
          <w:p w14:paraId="720C2843" w14:textId="77777777" w:rsidR="00866B50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«Дата выполнения» – крайний срок выполнения текущей задачи (заполняется в случае, если не указана длительность);</w:t>
            </w:r>
          </w:p>
          <w:p w14:paraId="57717AF0" w14:textId="77777777" w:rsidR="00866B50" w:rsidRPr="001B40F3" w:rsidRDefault="00866B50" w:rsidP="00866B50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«Дополнительно» – при выставлении флага появляются дополнительные настройки задачи:</w:t>
            </w:r>
          </w:p>
          <w:p w14:paraId="378638E8" w14:textId="77777777" w:rsidR="00866B50" w:rsidRDefault="00866B50" w:rsidP="00866B50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«Вид» – вид задания (выбирается из списка доступных видов заданий);</w:t>
            </w:r>
          </w:p>
          <w:p w14:paraId="3341EF74" w14:textId="77777777" w:rsidR="00866B50" w:rsidRPr="001B40F3" w:rsidRDefault="00866B50" w:rsidP="00866B50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«От имени» – ФИО сотрудника, от имени кого будет отправлено текущее задание;</w:t>
            </w:r>
          </w:p>
          <w:p w14:paraId="038C0073" w14:textId="77777777" w:rsidR="00866B50" w:rsidRPr="001B40F3" w:rsidRDefault="00866B50" w:rsidP="00866B50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после завершения» – при выставлении флага задание возвращается после его завершения:</w:t>
            </w:r>
          </w:p>
          <w:p w14:paraId="2CF9DDF2" w14:textId="77777777" w:rsidR="00866B50" w:rsidRPr="001B40F3" w:rsidRDefault="00866B50" w:rsidP="00866B50">
            <w:pPr>
              <w:pStyle w:val="aa"/>
              <w:numPr>
                <w:ilvl w:val="0"/>
                <w:numId w:val="39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на роль» – ФИО сотрудника, кому будет возвращена задача после ее завершения;</w:t>
            </w:r>
          </w:p>
          <w:p w14:paraId="2E7A6CA6" w14:textId="77777777" w:rsidR="00866B50" w:rsidRDefault="00866B50" w:rsidP="00866B5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Комментарий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текст задания.</w:t>
            </w:r>
          </w:p>
          <w:p w14:paraId="0A42050C" w14:textId="7F61E1BA" w:rsidR="00941DF0" w:rsidRDefault="00941DF0" w:rsidP="00866B5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кнопку «Отправить».</w:t>
            </w:r>
          </w:p>
        </w:tc>
      </w:tr>
      <w:tr w:rsidR="000118C3" w:rsidRPr="00AB1E5B" w14:paraId="0AFC87D1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75459B8C" w14:textId="362BD92B" w:rsidR="002B5CAF" w:rsidRDefault="00292A06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3706FC" wp14:editId="6DB62DDF">
                  <wp:extent cx="2374368" cy="2024743"/>
                  <wp:effectExtent l="0" t="0" r="6985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_96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046" cy="2074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621F6C" w14:textId="66B628BC" w:rsidR="002B5CAF" w:rsidRDefault="002B5CAF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65C38D1" w14:textId="4BAE0825" w:rsidR="000118C3" w:rsidRDefault="007F2B97" w:rsidP="005D46F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</w:t>
            </w:r>
            <w:r w:rsidR="003605E9">
              <w:rPr>
                <w:sz w:val="20"/>
                <w:szCs w:val="20"/>
              </w:rPr>
              <w:t>2.2</w:t>
            </w:r>
            <w:r w:rsidR="003605E9" w:rsidRPr="00437B25">
              <w:rPr>
                <w:sz w:val="20"/>
                <w:szCs w:val="20"/>
              </w:rPr>
              <w:t>.</w:t>
            </w:r>
            <w:r w:rsidR="00F80641">
              <w:rPr>
                <w:sz w:val="20"/>
                <w:szCs w:val="20"/>
              </w:rPr>
              <w:t> </w:t>
            </w:r>
            <w:r w:rsidR="003605E9">
              <w:rPr>
                <w:sz w:val="20"/>
                <w:szCs w:val="20"/>
              </w:rPr>
              <w:t>«</w:t>
            </w:r>
            <w:r w:rsidR="003605E9" w:rsidRPr="00437B25">
              <w:rPr>
                <w:sz w:val="20"/>
                <w:szCs w:val="20"/>
              </w:rPr>
              <w:t>Еще</w:t>
            </w:r>
            <w:r w:rsidR="003605E9">
              <w:rPr>
                <w:sz w:val="20"/>
                <w:szCs w:val="20"/>
              </w:rPr>
              <w:t>»</w:t>
            </w:r>
            <w:r w:rsidR="003605E9" w:rsidRPr="00437B25">
              <w:rPr>
                <w:sz w:val="20"/>
                <w:szCs w:val="20"/>
              </w:rPr>
              <w:t xml:space="preserve"> – дальнейшие действия:</w:t>
            </w:r>
          </w:p>
        </w:tc>
      </w:tr>
      <w:tr w:rsidR="005D46F1" w:rsidRPr="00AB1E5B" w14:paraId="5D4A03A5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071B9841" w14:textId="0993A124" w:rsidR="005D46F1" w:rsidRDefault="00435E07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F999EC4" wp14:editId="5EF3041B">
                  <wp:extent cx="2458085" cy="2327564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creenshot_97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4294" cy="2342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3CF9A" w14:textId="111DDF9A" w:rsidR="005D46F1" w:rsidRPr="00C324DE" w:rsidRDefault="005D46F1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2B2A839" w14:textId="77777777" w:rsidR="005D46F1" w:rsidRDefault="005D46F1" w:rsidP="002F7862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5D46F1">
              <w:rPr>
                <w:sz w:val="20"/>
                <w:szCs w:val="20"/>
              </w:rPr>
              <w:t>«Создать подзадачу» –</w:t>
            </w:r>
            <w:r w:rsidR="002F7862">
              <w:rPr>
                <w:sz w:val="20"/>
                <w:szCs w:val="20"/>
              </w:rPr>
              <w:t xml:space="preserve"> сотрудник Бюро контроля</w:t>
            </w:r>
            <w:r w:rsidRPr="005D46F1">
              <w:rPr>
                <w:sz w:val="20"/>
                <w:szCs w:val="20"/>
              </w:rPr>
              <w:t xml:space="preserve"> создает подзадачу, указываются те же параметры, что и при отправке задачи (см. п.</w:t>
            </w:r>
            <w:r w:rsidR="0084594C">
              <w:rPr>
                <w:sz w:val="20"/>
                <w:szCs w:val="20"/>
              </w:rPr>
              <w:t> </w:t>
            </w:r>
            <w:r w:rsidR="007F2B97">
              <w:rPr>
                <w:sz w:val="20"/>
                <w:szCs w:val="20"/>
              </w:rPr>
              <w:t>7</w:t>
            </w:r>
            <w:r w:rsidRPr="005D46F1">
              <w:rPr>
                <w:sz w:val="20"/>
                <w:szCs w:val="20"/>
              </w:rPr>
              <w:t>.2.1),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 указать параметр, от имени кого отправляется задача;</w:t>
            </w:r>
          </w:p>
          <w:p w14:paraId="0513CD56" w14:textId="77777777" w:rsidR="005F7F5D" w:rsidRDefault="005F7F5D" w:rsidP="002F7862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5D46F1">
              <w:rPr>
                <w:sz w:val="20"/>
                <w:szCs w:val="20"/>
              </w:rPr>
              <w:t>«Отложить» – отложить текущее</w:t>
            </w:r>
            <w:r>
              <w:rPr>
                <w:sz w:val="20"/>
                <w:szCs w:val="20"/>
              </w:rPr>
              <w:t xml:space="preserve"> задание (аналогично, как п. 6</w:t>
            </w:r>
            <w:r w:rsidRPr="005D46F1">
              <w:rPr>
                <w:sz w:val="20"/>
                <w:szCs w:val="20"/>
              </w:rPr>
              <w:t>.2.3);</w:t>
            </w:r>
          </w:p>
          <w:p w14:paraId="2CC00344" w14:textId="18D28479" w:rsidR="005F7F5D" w:rsidRPr="005D46F1" w:rsidRDefault="005F7F5D" w:rsidP="002F7862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3605E9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Pr="003605E9">
              <w:rPr>
                <w:sz w:val="20"/>
                <w:szCs w:val="20"/>
              </w:rPr>
              <w:t xml:space="preserve"> – снять задание с работы</w:t>
            </w:r>
            <w:r>
              <w:rPr>
                <w:sz w:val="20"/>
                <w:szCs w:val="20"/>
              </w:rPr>
              <w:t xml:space="preserve"> (аналогично, как п. 6.2.3)</w:t>
            </w:r>
            <w:r w:rsidRPr="003605E9">
              <w:rPr>
                <w:sz w:val="20"/>
                <w:szCs w:val="20"/>
              </w:rPr>
              <w:t>.</w:t>
            </w:r>
          </w:p>
        </w:tc>
      </w:tr>
      <w:tr w:rsidR="00F80641" w:rsidRPr="00AB1E5B" w14:paraId="567F5AC1" w14:textId="77777777" w:rsidTr="00290130">
        <w:tc>
          <w:tcPr>
            <w:tcW w:w="5586" w:type="dxa"/>
            <w:tcBorders>
              <w:top w:val="nil"/>
              <w:bottom w:val="nil"/>
            </w:tcBorders>
          </w:tcPr>
          <w:p w14:paraId="127E15BA" w14:textId="45B2CFCC" w:rsidR="00F80641" w:rsidRDefault="00425959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DA98E0" wp14:editId="65061D16">
                  <wp:extent cx="3409950" cy="1995805"/>
                  <wp:effectExtent l="0" t="0" r="0" b="444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creenshot_98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99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FC73CC" w14:textId="77777777" w:rsidR="00425959" w:rsidRDefault="00425959" w:rsidP="007C0AA9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2DCC07A" w14:textId="77777777" w:rsidR="00F80641" w:rsidRDefault="007F2B97" w:rsidP="000C2E18">
            <w:pPr>
              <w:tabs>
                <w:tab w:val="left" w:pos="0"/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</w:t>
            </w:r>
            <w:r w:rsidR="00A30E53">
              <w:rPr>
                <w:sz w:val="20"/>
                <w:szCs w:val="20"/>
              </w:rPr>
              <w:t>2.3</w:t>
            </w:r>
            <w:r w:rsidR="00F80641">
              <w:rPr>
                <w:sz w:val="20"/>
                <w:szCs w:val="20"/>
              </w:rPr>
              <w:t>. «Завершить»</w:t>
            </w:r>
            <w:r w:rsidR="00F80641" w:rsidRPr="00B072B7">
              <w:rPr>
                <w:sz w:val="20"/>
                <w:szCs w:val="20"/>
              </w:rPr>
              <w:t xml:space="preserve"> </w:t>
            </w:r>
            <w:r w:rsidR="00F80641">
              <w:rPr>
                <w:sz w:val="20"/>
                <w:szCs w:val="20"/>
              </w:rPr>
              <w:t>–</w:t>
            </w:r>
            <w:r w:rsidR="00F80641" w:rsidRPr="00775E28">
              <w:rPr>
                <w:sz w:val="20"/>
                <w:szCs w:val="20"/>
              </w:rPr>
              <w:t xml:space="preserve"> </w:t>
            </w:r>
            <w:r w:rsidR="00F80641">
              <w:rPr>
                <w:sz w:val="20"/>
                <w:szCs w:val="20"/>
              </w:rPr>
              <w:t>задача завершается</w:t>
            </w:r>
            <w:r w:rsidR="000C2E18">
              <w:rPr>
                <w:sz w:val="20"/>
                <w:szCs w:val="20"/>
              </w:rPr>
              <w:t>, нажать только после выполнения</w:t>
            </w:r>
            <w:r w:rsidR="00F80641">
              <w:rPr>
                <w:sz w:val="20"/>
                <w:szCs w:val="20"/>
              </w:rPr>
              <w:t xml:space="preserve"> следующи</w:t>
            </w:r>
            <w:r w:rsidR="000C2E18">
              <w:rPr>
                <w:sz w:val="20"/>
                <w:szCs w:val="20"/>
              </w:rPr>
              <w:t>х</w:t>
            </w:r>
            <w:r w:rsidR="00F80641">
              <w:rPr>
                <w:sz w:val="20"/>
                <w:szCs w:val="20"/>
              </w:rPr>
              <w:t xml:space="preserve"> действи</w:t>
            </w:r>
            <w:r w:rsidR="000C2E18">
              <w:rPr>
                <w:sz w:val="20"/>
                <w:szCs w:val="20"/>
              </w:rPr>
              <w:t>й</w:t>
            </w:r>
            <w:r w:rsidR="00F80641">
              <w:rPr>
                <w:sz w:val="20"/>
                <w:szCs w:val="20"/>
              </w:rPr>
              <w:t>:</w:t>
            </w:r>
          </w:p>
          <w:p w14:paraId="1FF35E8F" w14:textId="5094E1CE" w:rsidR="00425959" w:rsidRDefault="00425959" w:rsidP="0042595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7.2.3.1. В левом меню системы нажать кнопку «Редактировать».</w:t>
            </w:r>
          </w:p>
        </w:tc>
      </w:tr>
      <w:tr w:rsidR="008E48C0" w:rsidRPr="00AB1E5B" w14:paraId="7C804D9F" w14:textId="77777777" w:rsidTr="00290130">
        <w:trPr>
          <w:trHeight w:val="672"/>
        </w:trPr>
        <w:tc>
          <w:tcPr>
            <w:tcW w:w="5586" w:type="dxa"/>
            <w:tcBorders>
              <w:top w:val="nil"/>
              <w:bottom w:val="nil"/>
            </w:tcBorders>
          </w:tcPr>
          <w:p w14:paraId="337CAF05" w14:textId="7E6C4022" w:rsidR="00FE64F1" w:rsidRDefault="00425959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E54560" wp14:editId="4BD71C5B">
                  <wp:extent cx="3409950" cy="1562735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shot_99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56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0DBC5" w14:textId="0DCD08A9" w:rsidR="00425959" w:rsidRPr="007B79F0" w:rsidRDefault="00425959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08DC0A35" w14:textId="3E2BDAFB" w:rsidR="00FE64F1" w:rsidRDefault="00425959" w:rsidP="0042595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7.2.3.2. Перейти во вкладку «Резолюция» и заполнить параметры пункта резолюции. Подробнее см. </w:t>
            </w:r>
            <w:hyperlink r:id="rId68" w:history="1">
              <w:r w:rsidRPr="00425959">
                <w:rPr>
                  <w:rStyle w:val="a8"/>
                  <w:sz w:val="20"/>
                  <w:szCs w:val="20"/>
                </w:rPr>
                <w:t>Инструкция по работе с резолюциями.docx</w:t>
              </w:r>
            </w:hyperlink>
            <w:r>
              <w:rPr>
                <w:sz w:val="20"/>
                <w:szCs w:val="20"/>
              </w:rPr>
              <w:t>.</w:t>
            </w:r>
          </w:p>
        </w:tc>
      </w:tr>
      <w:tr w:rsidR="00425959" w:rsidRPr="00AB1E5B" w14:paraId="4EA7B2AA" w14:textId="77777777" w:rsidTr="00290130">
        <w:trPr>
          <w:trHeight w:val="672"/>
        </w:trPr>
        <w:tc>
          <w:tcPr>
            <w:tcW w:w="5586" w:type="dxa"/>
            <w:tcBorders>
              <w:top w:val="nil"/>
              <w:bottom w:val="nil"/>
            </w:tcBorders>
          </w:tcPr>
          <w:p w14:paraId="2BBB8DC5" w14:textId="433AC7DC" w:rsidR="00425959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121BA3" wp14:editId="6829601A">
                  <wp:extent cx="3409950" cy="1995170"/>
                  <wp:effectExtent l="0" t="0" r="0" b="508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Screenshot_100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99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A5A9C9" w14:textId="77777777" w:rsidR="00955E07" w:rsidRPr="007B79F0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E6F4B47" w14:textId="21EA11DA" w:rsidR="00955E07" w:rsidRDefault="00955E07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7.2.3.3. Отправить на исполнение по поручениям пункта резолюции. Для этого в левом меню системы нажать кнопку «На исполнение».</w:t>
            </w:r>
          </w:p>
        </w:tc>
      </w:tr>
      <w:tr w:rsidR="00955E07" w:rsidRPr="00AB1E5B" w14:paraId="01435293" w14:textId="77777777" w:rsidTr="00290130">
        <w:trPr>
          <w:trHeight w:val="672"/>
        </w:trPr>
        <w:tc>
          <w:tcPr>
            <w:tcW w:w="5586" w:type="dxa"/>
            <w:tcBorders>
              <w:top w:val="nil"/>
              <w:bottom w:val="nil"/>
            </w:tcBorders>
          </w:tcPr>
          <w:p w14:paraId="5E2C8DC7" w14:textId="5AE87016" w:rsidR="00955E07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20E26C" wp14:editId="33B249FD">
                  <wp:extent cx="2529445" cy="1471930"/>
                  <wp:effectExtent l="0" t="0" r="444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creenshot_101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6180" cy="1481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971E8" w14:textId="77777777" w:rsidR="00955E07" w:rsidRDefault="00955E07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F92BADB" w14:textId="77777777" w:rsidR="00955E07" w:rsidRDefault="00955E07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7.2.3.4. Завершить задание на исполнение по кнопке «Завершить».</w:t>
            </w:r>
          </w:p>
          <w:p w14:paraId="0CF8EEF8" w14:textId="77777777" w:rsidR="00266C38" w:rsidRDefault="00266C38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Задание успешно завершено.</w:t>
            </w:r>
          </w:p>
          <w:p w14:paraId="4AF3AD11" w14:textId="4527238D" w:rsidR="00266C38" w:rsidRDefault="00266C38" w:rsidP="00955E0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Документ отправился на исполнение сотруднику, указанному в поле «Ответственный исполнитель» при заполнении настроек резолюции</w:t>
            </w:r>
            <w:r w:rsidR="00375045">
              <w:rPr>
                <w:sz w:val="20"/>
                <w:szCs w:val="20"/>
              </w:rPr>
              <w:t xml:space="preserve"> (см. подробнее </w:t>
            </w:r>
            <w:hyperlink r:id="rId71" w:history="1">
              <w:r w:rsidR="00375045" w:rsidRPr="00375045">
                <w:rPr>
                  <w:rStyle w:val="a8"/>
                  <w:sz w:val="20"/>
                  <w:szCs w:val="20"/>
                </w:rPr>
                <w:t>Инструкция по работе с резолюциями.docx</w:t>
              </w:r>
            </w:hyperlink>
            <w:r w:rsidR="00375045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>.</w:t>
            </w:r>
          </w:p>
        </w:tc>
      </w:tr>
      <w:tr w:rsidR="008E48C0" w:rsidRPr="00AB1E5B" w14:paraId="09205345" w14:textId="77777777" w:rsidTr="00290130">
        <w:trPr>
          <w:trHeight w:val="4044"/>
        </w:trPr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7922CB9F" w14:textId="77777777" w:rsidR="00ED6ABE" w:rsidRDefault="00ED6ABE" w:rsidP="0074524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87C02A" wp14:editId="3FBD2AEF">
                  <wp:extent cx="3280759" cy="1228907"/>
                  <wp:effectExtent l="0" t="0" r="0" b="9525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Screenshot_57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4129" cy="12414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26F18" w14:textId="2C19E995" w:rsidR="0074524D" w:rsidRDefault="0074524D" w:rsidP="0074524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7853250E" w14:textId="745BD673" w:rsidR="00ED6ABE" w:rsidRPr="00073E40" w:rsidRDefault="007F2B97" w:rsidP="00ED6ABE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 w:rsidR="00ED6ABE" w:rsidRPr="00073E40">
              <w:rPr>
                <w:b/>
                <w:sz w:val="20"/>
                <w:szCs w:val="20"/>
              </w:rPr>
              <w:t>. Просмотр истории заданий.</w:t>
            </w:r>
          </w:p>
          <w:p w14:paraId="28C17BC1" w14:textId="77777777" w:rsidR="00ED6ABE" w:rsidRPr="0074524D" w:rsidRDefault="00ED6ABE" w:rsidP="00ED6ABE">
            <w:pPr>
              <w:jc w:val="both"/>
              <w:rPr>
                <w:i/>
                <w:sz w:val="20"/>
                <w:szCs w:val="20"/>
              </w:rPr>
            </w:pPr>
            <w:r w:rsidRPr="0074524D">
              <w:rPr>
                <w:i/>
                <w:sz w:val="20"/>
                <w:szCs w:val="20"/>
              </w:rPr>
              <w:t>Инициатор:</w:t>
            </w:r>
          </w:p>
          <w:p w14:paraId="21B563B9" w14:textId="426B2223" w:rsidR="00ED6ABE" w:rsidRPr="007B1F6D" w:rsidRDefault="007F2B97" w:rsidP="00ED6AB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  <w:r w:rsidR="00ED6ABE">
              <w:rPr>
                <w:sz w:val="20"/>
                <w:szCs w:val="20"/>
              </w:rPr>
              <w:t>.1.</w:t>
            </w:r>
            <w:r w:rsidR="00ED6ABE" w:rsidRPr="007B1F6D">
              <w:rPr>
                <w:rFonts w:hint="eastAsia"/>
                <w:sz w:val="20"/>
                <w:szCs w:val="20"/>
              </w:rPr>
              <w:t> </w:t>
            </w:r>
            <w:r w:rsidR="00ED6ABE">
              <w:rPr>
                <w:sz w:val="20"/>
                <w:szCs w:val="20"/>
              </w:rPr>
              <w:t>Для того, чтобы посмотреть историю всех действий по карточке, необходимо пе</w:t>
            </w:r>
            <w:r w:rsidR="00ED6ABE" w:rsidRPr="007B1F6D">
              <w:rPr>
                <w:rFonts w:hint="eastAsia"/>
                <w:sz w:val="20"/>
                <w:szCs w:val="20"/>
              </w:rPr>
              <w:t>рейти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во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вкладку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«История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заданий»</w:t>
            </w:r>
            <w:r w:rsidR="00ED6ABE" w:rsidRPr="007B1F6D">
              <w:rPr>
                <w:sz w:val="20"/>
                <w:szCs w:val="20"/>
              </w:rPr>
              <w:t xml:space="preserve">. </w:t>
            </w:r>
            <w:r w:rsidR="00ED6ABE" w:rsidRPr="007B1F6D">
              <w:rPr>
                <w:rFonts w:hint="eastAsia"/>
                <w:sz w:val="20"/>
                <w:szCs w:val="20"/>
              </w:rPr>
              <w:t>Для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каждого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действия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отображена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следующая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информация</w:t>
            </w:r>
            <w:r w:rsidR="00ED6ABE" w:rsidRPr="007B1F6D">
              <w:rPr>
                <w:sz w:val="20"/>
                <w:szCs w:val="20"/>
              </w:rPr>
              <w:t>:</w:t>
            </w:r>
          </w:p>
          <w:p w14:paraId="11B6442E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B1F6D">
              <w:rPr>
                <w:rFonts w:hint="eastAsia"/>
                <w:sz w:val="20"/>
                <w:szCs w:val="20"/>
              </w:rPr>
              <w:t>Задание</w:t>
            </w:r>
            <w:r>
              <w:rPr>
                <w:sz w:val="20"/>
                <w:szCs w:val="20"/>
              </w:rPr>
              <w:t>»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>
              <w:rPr>
                <w:sz w:val="20"/>
                <w:szCs w:val="20"/>
              </w:rPr>
              <w:t>–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тип</w:t>
            </w:r>
            <w:r w:rsidR="00ED6ABE" w:rsidRPr="007B1F6D">
              <w:rPr>
                <w:sz w:val="20"/>
                <w:szCs w:val="20"/>
              </w:rPr>
              <w:t xml:space="preserve"> </w:t>
            </w:r>
            <w:r w:rsidR="00ED6ABE" w:rsidRPr="007B1F6D">
              <w:rPr>
                <w:rFonts w:hint="eastAsia"/>
                <w:sz w:val="20"/>
                <w:szCs w:val="20"/>
              </w:rPr>
              <w:t>задания</w:t>
            </w:r>
            <w:r w:rsidR="00ED6ABE" w:rsidRPr="007B1F6D">
              <w:rPr>
                <w:sz w:val="20"/>
                <w:szCs w:val="20"/>
              </w:rPr>
              <w:t>;</w:t>
            </w:r>
          </w:p>
          <w:p w14:paraId="34D55949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Состояние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–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состояние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задания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указанием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сотрудника</w:t>
            </w:r>
            <w:r w:rsidR="00ED6ABE" w:rsidRPr="0074524D">
              <w:rPr>
                <w:sz w:val="20"/>
                <w:szCs w:val="20"/>
              </w:rPr>
              <w:t xml:space="preserve">, </w:t>
            </w:r>
            <w:r w:rsidR="00ED6ABE" w:rsidRPr="0074524D">
              <w:rPr>
                <w:rFonts w:hint="eastAsia"/>
                <w:sz w:val="20"/>
                <w:szCs w:val="20"/>
              </w:rPr>
              <w:t>на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кого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назначено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задание</w:t>
            </w:r>
            <w:r w:rsidR="00ED6ABE" w:rsidRPr="0074524D">
              <w:rPr>
                <w:sz w:val="20"/>
                <w:szCs w:val="20"/>
              </w:rPr>
              <w:t>;</w:t>
            </w:r>
          </w:p>
          <w:p w14:paraId="683AEB53" w14:textId="77777777" w:rsidR="0074524D" w:rsidRP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– </w:t>
            </w:r>
            <w:r w:rsidR="00ED6ABE" w:rsidRPr="0074524D">
              <w:rPr>
                <w:rFonts w:hint="eastAsia"/>
                <w:sz w:val="20"/>
                <w:szCs w:val="20"/>
              </w:rPr>
              <w:t>дата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создания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</w:t>
            </w:r>
            <w:proofErr w:type="spellStart"/>
            <w:r w:rsidR="00ED6ABE" w:rsidRPr="0074524D">
              <w:rPr>
                <w:rFonts w:hint="eastAsia"/>
                <w:sz w:val="20"/>
                <w:szCs w:val="20"/>
                <w:lang w:val="en"/>
              </w:rPr>
              <w:t>адания</w:t>
            </w:r>
            <w:proofErr w:type="spellEnd"/>
            <w:r w:rsidR="00ED6ABE" w:rsidRPr="0074524D">
              <w:rPr>
                <w:sz w:val="20"/>
                <w:szCs w:val="20"/>
                <w:lang w:val="en"/>
              </w:rPr>
              <w:t>;</w:t>
            </w:r>
          </w:p>
          <w:p w14:paraId="4DB88F3D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Вариант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–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выбранный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исполнителем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вариант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завершения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задания</w:t>
            </w:r>
            <w:r w:rsidR="00ED6ABE" w:rsidRPr="0074524D">
              <w:rPr>
                <w:sz w:val="20"/>
                <w:szCs w:val="20"/>
              </w:rPr>
              <w:t>;</w:t>
            </w:r>
          </w:p>
          <w:p w14:paraId="7F861B4D" w14:textId="77777777" w:rsidR="0074524D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Завершено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сотрудником</w:t>
            </w:r>
            <w:r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–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ФИО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сотрудника</w:t>
            </w:r>
            <w:r w:rsidR="00ED6ABE" w:rsidRPr="0074524D">
              <w:rPr>
                <w:sz w:val="20"/>
                <w:szCs w:val="20"/>
              </w:rPr>
              <w:t xml:space="preserve">, </w:t>
            </w:r>
            <w:r w:rsidR="00ED6ABE" w:rsidRPr="0074524D">
              <w:rPr>
                <w:rFonts w:hint="eastAsia"/>
                <w:sz w:val="20"/>
                <w:szCs w:val="20"/>
              </w:rPr>
              <w:t>выполнившего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действие</w:t>
            </w:r>
            <w:r w:rsidR="00ED6ABE" w:rsidRPr="0074524D">
              <w:rPr>
                <w:sz w:val="20"/>
                <w:szCs w:val="20"/>
              </w:rPr>
              <w:t>;</w:t>
            </w:r>
          </w:p>
          <w:p w14:paraId="4EDCD691" w14:textId="11C1DA93" w:rsidR="00ED6ABE" w:rsidRPr="00437B25" w:rsidRDefault="0074524D" w:rsidP="0074524D">
            <w:pPr>
              <w:pStyle w:val="aa"/>
              <w:numPr>
                <w:ilvl w:val="0"/>
                <w:numId w:val="31"/>
              </w:numPr>
              <w:ind w:left="425" w:hanging="425"/>
              <w:rPr>
                <w:sz w:val="20"/>
                <w:szCs w:val="20"/>
              </w:rPr>
            </w:pPr>
            <w:r w:rsidRPr="0074524D">
              <w:rPr>
                <w:sz w:val="20"/>
                <w:szCs w:val="20"/>
              </w:rPr>
              <w:t>«</w:t>
            </w:r>
            <w:r w:rsidR="00ED6ABE" w:rsidRPr="0074524D">
              <w:rPr>
                <w:rFonts w:hint="eastAsia"/>
                <w:sz w:val="20"/>
                <w:szCs w:val="20"/>
              </w:rPr>
              <w:t>Результат</w:t>
            </w:r>
            <w:r w:rsidRPr="0074524D">
              <w:rPr>
                <w:sz w:val="20"/>
                <w:szCs w:val="20"/>
              </w:rPr>
              <w:t>»</w:t>
            </w:r>
            <w:r w:rsidR="00ED6ABE" w:rsidRPr="0074524D">
              <w:rPr>
                <w:sz w:val="20"/>
                <w:szCs w:val="20"/>
              </w:rPr>
              <w:t xml:space="preserve"> – </w:t>
            </w:r>
            <w:r w:rsidR="00ED6ABE" w:rsidRPr="0074524D">
              <w:rPr>
                <w:rFonts w:hint="eastAsia"/>
                <w:sz w:val="20"/>
                <w:szCs w:val="20"/>
              </w:rPr>
              <w:t>данные</w:t>
            </w:r>
            <w:r w:rsidR="00ED6ABE" w:rsidRPr="0074524D">
              <w:rPr>
                <w:sz w:val="20"/>
                <w:szCs w:val="20"/>
              </w:rPr>
              <w:t xml:space="preserve"> (</w:t>
            </w:r>
            <w:r w:rsidR="00ED6ABE" w:rsidRPr="0074524D">
              <w:rPr>
                <w:rFonts w:hint="eastAsia"/>
                <w:sz w:val="20"/>
                <w:szCs w:val="20"/>
              </w:rPr>
              <w:t>комментарии</w:t>
            </w:r>
            <w:r w:rsidR="00ED6ABE" w:rsidRPr="0074524D">
              <w:rPr>
                <w:sz w:val="20"/>
                <w:szCs w:val="20"/>
              </w:rPr>
              <w:t xml:space="preserve">) </w:t>
            </w:r>
            <w:r w:rsidR="00ED6ABE" w:rsidRPr="0074524D">
              <w:rPr>
                <w:rFonts w:hint="eastAsia"/>
                <w:sz w:val="20"/>
                <w:szCs w:val="20"/>
              </w:rPr>
              <w:t>по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выполненному</w:t>
            </w:r>
            <w:r w:rsidR="00ED6ABE" w:rsidRPr="0074524D">
              <w:rPr>
                <w:sz w:val="20"/>
                <w:szCs w:val="20"/>
              </w:rPr>
              <w:t xml:space="preserve"> </w:t>
            </w:r>
            <w:r w:rsidR="00ED6ABE" w:rsidRPr="0074524D">
              <w:rPr>
                <w:rFonts w:hint="eastAsia"/>
                <w:sz w:val="20"/>
                <w:szCs w:val="20"/>
              </w:rPr>
              <w:t>действию</w:t>
            </w:r>
            <w:r w:rsidR="00ED6ABE" w:rsidRPr="0074524D">
              <w:rPr>
                <w:sz w:val="20"/>
                <w:szCs w:val="20"/>
              </w:rPr>
              <w:t>.</w:t>
            </w:r>
          </w:p>
        </w:tc>
      </w:tr>
      <w:tr w:rsidR="0074524D" w:rsidRPr="00AB1E5B" w14:paraId="3DF13A93" w14:textId="77777777" w:rsidTr="00C22773"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0657E6AC" w14:textId="79254A8E" w:rsidR="0074524D" w:rsidRDefault="001203B1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AA2FC9" wp14:editId="69F7F1C8">
                  <wp:extent cx="3276478" cy="1199786"/>
                  <wp:effectExtent l="0" t="0" r="635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_7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668" cy="1211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FBB8E" w14:textId="10B15740" w:rsidR="0074524D" w:rsidRDefault="0074524D" w:rsidP="00ED6AB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1B8AFBF9" w14:textId="1079A624" w:rsidR="0074524D" w:rsidRPr="0074524D" w:rsidRDefault="0074524D" w:rsidP="0074524D">
            <w:pPr>
              <w:rPr>
                <w:sz w:val="20"/>
                <w:szCs w:val="20"/>
              </w:rPr>
            </w:pPr>
            <w:r w:rsidRPr="007B1F6D">
              <w:rPr>
                <w:sz w:val="20"/>
                <w:szCs w:val="20"/>
              </w:rPr>
              <w:t xml:space="preserve">Для просмотра более подробной информации по какому-либо действию необходимо </w:t>
            </w:r>
            <w:r>
              <w:rPr>
                <w:sz w:val="20"/>
                <w:szCs w:val="20"/>
              </w:rPr>
              <w:t>нажать колесом</w:t>
            </w:r>
            <w:r w:rsidRPr="007B1F6D">
              <w:rPr>
                <w:sz w:val="20"/>
                <w:szCs w:val="20"/>
              </w:rPr>
              <w:t xml:space="preserve"> мыши на нужную строку. Откроется окно с дополнительной информацией</w:t>
            </w:r>
            <w:r>
              <w:rPr>
                <w:sz w:val="20"/>
                <w:szCs w:val="20"/>
              </w:rPr>
              <w:t>.</w:t>
            </w:r>
          </w:p>
        </w:tc>
      </w:tr>
      <w:tr w:rsidR="00290130" w:rsidRPr="00AB1E5B" w14:paraId="774869C3" w14:textId="77777777" w:rsidTr="00C22773"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630A661C" w14:textId="049DFE53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325D91" wp14:editId="7F74DFCD">
                  <wp:extent cx="3409950" cy="1860550"/>
                  <wp:effectExtent l="0" t="0" r="0" b="635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_153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6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95189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07E7A622" w14:textId="3EAD210B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</w:t>
            </w:r>
            <w:r w:rsidR="00290130">
              <w:rPr>
                <w:b/>
                <w:sz w:val="20"/>
                <w:szCs w:val="20"/>
              </w:rPr>
              <w:t>. Работа с поисковыми фильтрами.</w:t>
            </w:r>
          </w:p>
          <w:p w14:paraId="5CDD0BBD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C331AF">
              <w:rPr>
                <w:i/>
                <w:sz w:val="20"/>
                <w:szCs w:val="20"/>
              </w:rPr>
              <w:t>Инициатор:</w:t>
            </w:r>
          </w:p>
          <w:p w14:paraId="27184401" w14:textId="3B777C59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.1. </w:t>
            </w:r>
            <w:r w:rsidR="00290130" w:rsidRPr="00261FEF">
              <w:rPr>
                <w:sz w:val="20"/>
                <w:szCs w:val="20"/>
              </w:rPr>
              <w:t>Для поиска существующих в системе карточек необходимо использовать вложенные представления в узле дерева «Канцелярия»</w:t>
            </w:r>
            <w:r w:rsidR="00290130">
              <w:rPr>
                <w:sz w:val="20"/>
                <w:szCs w:val="20"/>
              </w:rPr>
              <w:t>.</w:t>
            </w:r>
          </w:p>
          <w:p w14:paraId="68F594E1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>Сотрудник выбирает вид документа. Откроется соответствующий реестр документов.</w:t>
            </w:r>
          </w:p>
          <w:p w14:paraId="305D769F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>В каждом представлении отображаются все доступные сотруд</w:t>
            </w:r>
            <w:r>
              <w:rPr>
                <w:sz w:val="20"/>
                <w:szCs w:val="20"/>
              </w:rPr>
              <w:t>нику карточки в табличном виде.</w:t>
            </w:r>
          </w:p>
          <w:p w14:paraId="72A9CDC8" w14:textId="357399F0" w:rsidR="00290130" w:rsidRPr="007B1F6D" w:rsidRDefault="00290130" w:rsidP="00290130">
            <w:pPr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 xml:space="preserve">Для сортировки карточек необходимо нажать на название нужной колонки. Для пролистывания списка карточек </w:t>
            </w:r>
            <w:r w:rsidRPr="00261FEF">
              <w:rPr>
                <w:sz w:val="20"/>
                <w:szCs w:val="20"/>
              </w:rPr>
              <w:softHyphen/>
              <w:t xml:space="preserve"> кнопки</w:t>
            </w:r>
            <w:r>
              <w:rPr>
                <w:sz w:val="20"/>
                <w:szCs w:val="20"/>
              </w:rPr>
              <w:t xml:space="preserve"> </w:t>
            </w:r>
            <w:r w:rsidRPr="00261FEF">
              <w:rPr>
                <w:sz w:val="20"/>
                <w:szCs w:val="2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6C036BDB" wp14:editId="5A4DB0E9">
                  <wp:extent cx="447675" cy="352425"/>
                  <wp:effectExtent l="0" t="0" r="9525" b="952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и  </w:t>
            </w:r>
            <w:r>
              <w:rPr>
                <w:noProof/>
              </w:rPr>
              <w:drawing>
                <wp:inline distT="0" distB="0" distL="0" distR="0" wp14:anchorId="7188BA53" wp14:editId="256100A2">
                  <wp:extent cx="447675" cy="35242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675" cy="35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61FEF">
              <w:rPr>
                <w:sz w:val="20"/>
                <w:szCs w:val="20"/>
              </w:rPr>
              <w:t>.</w:t>
            </w:r>
          </w:p>
        </w:tc>
      </w:tr>
      <w:tr w:rsidR="00290130" w:rsidRPr="00AB1E5B" w14:paraId="190558F2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2EE55FF5" w14:textId="62365239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FD5150" wp14:editId="5FC7FE35">
                  <wp:extent cx="3409950" cy="1861820"/>
                  <wp:effectExtent l="0" t="0" r="0" b="508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_155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6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751D7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56211B5" w14:textId="40868781" w:rsidR="00290130" w:rsidRDefault="007F2B97" w:rsidP="0029013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.2. Поиск нужной карточки можно произвести следующими способами:</w:t>
            </w:r>
          </w:p>
          <w:p w14:paraId="6D8B6DEF" w14:textId="6FE38C7A" w:rsidR="00290130" w:rsidRPr="007B1F6D" w:rsidRDefault="007F2B97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.2.1. В</w:t>
            </w:r>
            <w:r w:rsidR="00290130" w:rsidRPr="0010324A">
              <w:rPr>
                <w:sz w:val="20"/>
                <w:szCs w:val="20"/>
              </w:rPr>
              <w:t xml:space="preserve"> окне поиска ввести фрагмент номера карточки и нажать кнопку «</w:t>
            </w:r>
            <w:r w:rsidR="00290130" w:rsidRPr="0010324A">
              <w:rPr>
                <w:sz w:val="20"/>
                <w:szCs w:val="20"/>
                <w:lang w:val="en-US"/>
              </w:rPr>
              <w:t>Enter</w:t>
            </w:r>
            <w:r w:rsidR="00290130" w:rsidRPr="0010324A">
              <w:rPr>
                <w:sz w:val="20"/>
                <w:szCs w:val="20"/>
              </w:rPr>
              <w:t>».</w:t>
            </w:r>
          </w:p>
        </w:tc>
      </w:tr>
      <w:tr w:rsidR="00290130" w:rsidRPr="00AB1E5B" w14:paraId="1990805C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16702135" w14:textId="067B9F3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7ACAA" wp14:editId="4A8D94CC">
                  <wp:extent cx="3409950" cy="99123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_156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991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8C05E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008B83A" w14:textId="440F2AB7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будут показаны только карточки, которые содержат фрагмент поиска в составе своих номеров.</w:t>
            </w:r>
          </w:p>
        </w:tc>
      </w:tr>
      <w:tr w:rsidR="00290130" w:rsidRPr="00AB1E5B" w14:paraId="14A5A880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349236D8" w14:textId="309DA79C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33D601" wp14:editId="24E1FE02">
                  <wp:extent cx="3409950" cy="1846580"/>
                  <wp:effectExtent l="0" t="0" r="0" b="127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_158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4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559238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14E67E95" w14:textId="622DE8B9" w:rsidR="00290130" w:rsidRPr="0010324A" w:rsidRDefault="007F2B97" w:rsidP="0029013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90130">
              <w:rPr>
                <w:sz w:val="20"/>
                <w:szCs w:val="20"/>
              </w:rPr>
              <w:t>.2.2. В</w:t>
            </w:r>
            <w:r w:rsidR="00290130" w:rsidRPr="0010324A">
              <w:rPr>
                <w:sz w:val="20"/>
                <w:szCs w:val="20"/>
              </w:rPr>
              <w:t>ызвать окно фильтрации и настроить параметры поиска.</w:t>
            </w:r>
          </w:p>
          <w:p w14:paraId="23D74603" w14:textId="6992D445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этого необходимо нажать кнопку </w:t>
            </w:r>
            <w:r w:rsidRPr="00117D04">
              <w:rPr>
                <w:noProof/>
              </w:rPr>
              <w:drawing>
                <wp:inline distT="0" distB="0" distL="0" distR="0" wp14:anchorId="40E65978" wp14:editId="60033AD7">
                  <wp:extent cx="333375" cy="314325"/>
                  <wp:effectExtent l="0" t="0" r="9525" b="9525"/>
                  <wp:docPr id="229" name="Рисунок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 в нужном представлении. Появится окно настроек фильтрации. Набор параметров в окне фильтрации зависит от выбранного представления.</w:t>
            </w:r>
          </w:p>
        </w:tc>
      </w:tr>
      <w:tr w:rsidR="00290130" w:rsidRPr="00AB1E5B" w14:paraId="46DBA637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0CDA5D6F" w14:textId="011A49D0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8E5979" wp14:editId="7E92AB1A">
                  <wp:extent cx="3409950" cy="1858010"/>
                  <wp:effectExtent l="0" t="0" r="0" b="889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_160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58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29332A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76F539AC" w14:textId="77777777" w:rsidR="00290130" w:rsidRPr="00705D3E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Для добавления нового условия, необходимо нажать левой кнопкой мыши</w:t>
            </w:r>
            <w:r>
              <w:rPr>
                <w:sz w:val="20"/>
                <w:szCs w:val="20"/>
              </w:rPr>
              <w:t xml:space="preserve"> на названии нужного параметра. П</w:t>
            </w:r>
            <w:r w:rsidRPr="00705D3E">
              <w:rPr>
                <w:sz w:val="20"/>
                <w:szCs w:val="20"/>
              </w:rPr>
              <w:t xml:space="preserve">оявится строка для ввода условия и значений параметра. </w:t>
            </w:r>
            <w:r w:rsidRPr="00705D3E">
              <w:rPr>
                <w:rFonts w:cs="Arial"/>
                <w:sz w:val="20"/>
                <w:szCs w:val="20"/>
              </w:rPr>
              <w:t>Таким образом можно добавить несколько условий для разных параметров</w:t>
            </w:r>
            <w:r w:rsidRPr="00705D3E">
              <w:rPr>
                <w:sz w:val="20"/>
                <w:szCs w:val="20"/>
              </w:rPr>
              <w:t>.</w:t>
            </w:r>
          </w:p>
          <w:p w14:paraId="38B26715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Дважды нажав на одном параметре поиска, можно ввести несколько условий</w:t>
            </w:r>
            <w:r>
              <w:rPr>
                <w:sz w:val="20"/>
                <w:szCs w:val="20"/>
              </w:rPr>
              <w:t>.</w:t>
            </w:r>
          </w:p>
          <w:p w14:paraId="2F29642D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Все условия одного параметра поиска связываются между собой по логическому «ИЛИ». Если указано несколько параметров поиска, то они в свою очередь будут связываться по логическому «И».</w:t>
            </w:r>
          </w:p>
          <w:p w14:paraId="61F4DA21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</w:p>
          <w:p w14:paraId="0960FE48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705D3E">
              <w:rPr>
                <w:sz w:val="20"/>
                <w:szCs w:val="20"/>
              </w:rPr>
              <w:t>Для удаления условия необходимо навести курсор мыши на выбранное условие и нажать на кнопку «х» в строке</w:t>
            </w:r>
            <w:r>
              <w:rPr>
                <w:sz w:val="20"/>
                <w:szCs w:val="20"/>
              </w:rPr>
              <w:t>.</w:t>
            </w:r>
          </w:p>
          <w:p w14:paraId="6907BEE9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</w:p>
          <w:p w14:paraId="069CC26E" w14:textId="6933D7AB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Нажать кнопку «ОК».</w:t>
            </w:r>
          </w:p>
        </w:tc>
      </w:tr>
      <w:tr w:rsidR="00290130" w:rsidRPr="00AB1E5B" w14:paraId="7E9E0A40" w14:textId="77777777" w:rsidTr="00C22773">
        <w:tc>
          <w:tcPr>
            <w:tcW w:w="5586" w:type="dxa"/>
            <w:tcBorders>
              <w:top w:val="nil"/>
              <w:bottom w:val="nil"/>
            </w:tcBorders>
          </w:tcPr>
          <w:p w14:paraId="1BF69E71" w14:textId="47359250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3AF0C9" wp14:editId="65A542D6">
                  <wp:extent cx="3409950" cy="129921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_162.png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29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494653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nil"/>
            </w:tcBorders>
          </w:tcPr>
          <w:p w14:paraId="391BE7F2" w14:textId="04E5B1F6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представлении о</w:t>
            </w:r>
            <w:r w:rsidRPr="00261FEF">
              <w:rPr>
                <w:sz w:val="20"/>
                <w:szCs w:val="20"/>
              </w:rPr>
              <w:t>тобразятся параметры фильтра, а также толь</w:t>
            </w:r>
            <w:r>
              <w:rPr>
                <w:sz w:val="20"/>
                <w:szCs w:val="20"/>
              </w:rPr>
              <w:t>ко те карточки, которые удовлетворяют условиям поискового запроса.</w:t>
            </w:r>
          </w:p>
        </w:tc>
      </w:tr>
      <w:tr w:rsidR="00290130" w:rsidRPr="00AB1E5B" w14:paraId="66D59668" w14:textId="77777777" w:rsidTr="00C22773">
        <w:tc>
          <w:tcPr>
            <w:tcW w:w="5586" w:type="dxa"/>
            <w:tcBorders>
              <w:top w:val="nil"/>
              <w:bottom w:val="single" w:sz="4" w:space="0" w:color="auto"/>
            </w:tcBorders>
          </w:tcPr>
          <w:p w14:paraId="5BBAFF7A" w14:textId="6AFEF67E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4338A2" wp14:editId="3DF2FDEA">
                  <wp:extent cx="3409950" cy="1287780"/>
                  <wp:effectExtent l="0" t="0" r="0" b="762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_164.png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08735E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  <w:bottom w:val="single" w:sz="4" w:space="0" w:color="auto"/>
            </w:tcBorders>
          </w:tcPr>
          <w:p w14:paraId="7AE8E0FD" w14:textId="77777777" w:rsidR="00290130" w:rsidRDefault="00290130" w:rsidP="00290130">
            <w:pPr>
              <w:jc w:val="both"/>
              <w:rPr>
                <w:sz w:val="20"/>
                <w:szCs w:val="20"/>
              </w:rPr>
            </w:pPr>
            <w:r w:rsidRPr="00261FEF">
              <w:rPr>
                <w:sz w:val="20"/>
                <w:szCs w:val="20"/>
              </w:rPr>
              <w:t>Для сброса фильтра необходимо нажать кнопку «х»</w:t>
            </w:r>
            <w:r>
              <w:rPr>
                <w:sz w:val="20"/>
                <w:szCs w:val="20"/>
              </w:rPr>
              <w:t>, которая появляется при наведении на окно параметров фильтра:</w:t>
            </w:r>
          </w:p>
          <w:p w14:paraId="603EDDF3" w14:textId="530C33B5" w:rsidR="00290130" w:rsidRPr="007B1F6D" w:rsidRDefault="00290130" w:rsidP="00290130">
            <w:pPr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62892E1" wp14:editId="2D977956">
                  <wp:extent cx="2433955" cy="515620"/>
                  <wp:effectExtent l="0" t="0" r="444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955" cy="51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90130" w:rsidRPr="00AB1E5B" w14:paraId="67033A96" w14:textId="77777777" w:rsidTr="00C22773">
        <w:tc>
          <w:tcPr>
            <w:tcW w:w="5586" w:type="dxa"/>
            <w:tcBorders>
              <w:top w:val="single" w:sz="4" w:space="0" w:color="auto"/>
              <w:bottom w:val="nil"/>
            </w:tcBorders>
          </w:tcPr>
          <w:p w14:paraId="241E1BC8" w14:textId="09F755AA" w:rsidR="00290130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9E15B9" wp14:editId="21FBE63C">
                  <wp:extent cx="3409950" cy="3215005"/>
                  <wp:effectExtent l="0" t="0" r="0" b="444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_2.png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321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67CAE6" w14:textId="77777777" w:rsidR="005A627D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single" w:sz="4" w:space="0" w:color="auto"/>
              <w:bottom w:val="nil"/>
            </w:tcBorders>
          </w:tcPr>
          <w:p w14:paraId="2716A98B" w14:textId="148BE385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10</w:t>
            </w:r>
            <w:r w:rsidR="00290130">
              <w:rPr>
                <w:b/>
                <w:sz w:val="20"/>
                <w:szCs w:val="20"/>
              </w:rPr>
              <w:t>. Работа с печатными формами.</w:t>
            </w:r>
          </w:p>
          <w:p w14:paraId="2B72F00C" w14:textId="77777777" w:rsidR="00290130" w:rsidRDefault="00290130" w:rsidP="00290130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C331AF">
              <w:rPr>
                <w:i/>
                <w:sz w:val="20"/>
                <w:szCs w:val="20"/>
              </w:rPr>
              <w:t>Инициатор:</w:t>
            </w:r>
          </w:p>
          <w:p w14:paraId="7EDFB3D7" w14:textId="164073ED" w:rsidR="00290130" w:rsidRPr="007B1F6D" w:rsidRDefault="007F2B97" w:rsidP="005A627D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0130">
              <w:rPr>
                <w:sz w:val="20"/>
                <w:szCs w:val="20"/>
              </w:rPr>
              <w:t xml:space="preserve">.1. В карточке СЗ в левом меню системы выбрать «Действия» → «Создать файл по шаблону» → </w:t>
            </w:r>
            <w:r w:rsidR="005A627D">
              <w:rPr>
                <w:sz w:val="20"/>
                <w:szCs w:val="20"/>
              </w:rPr>
              <w:t xml:space="preserve">«Печатная форма РК» → </w:t>
            </w:r>
            <w:r w:rsidR="00290130">
              <w:rPr>
                <w:sz w:val="20"/>
                <w:szCs w:val="20"/>
              </w:rPr>
              <w:t>«</w:t>
            </w:r>
            <w:r w:rsidR="00290130" w:rsidRPr="003D1BE6">
              <w:rPr>
                <w:sz w:val="20"/>
                <w:szCs w:val="20"/>
              </w:rPr>
              <w:t>&lt;</w:t>
            </w:r>
            <w:r w:rsidR="00290130">
              <w:rPr>
                <w:sz w:val="20"/>
                <w:szCs w:val="20"/>
              </w:rPr>
              <w:t>Вид документа</w:t>
            </w:r>
            <w:r w:rsidR="00290130" w:rsidRPr="003D1BE6">
              <w:rPr>
                <w:sz w:val="20"/>
                <w:szCs w:val="20"/>
              </w:rPr>
              <w:t>&gt;</w:t>
            </w:r>
            <w:r w:rsidR="00290130">
              <w:rPr>
                <w:sz w:val="20"/>
                <w:szCs w:val="20"/>
              </w:rPr>
              <w:t>» (например, «</w:t>
            </w:r>
            <w:r w:rsidR="005A627D">
              <w:rPr>
                <w:sz w:val="20"/>
                <w:szCs w:val="20"/>
              </w:rPr>
              <w:t>Внутренняя Краткая форма</w:t>
            </w:r>
            <w:r w:rsidR="00290130">
              <w:rPr>
                <w:sz w:val="20"/>
                <w:szCs w:val="20"/>
              </w:rPr>
              <w:t>»).</w:t>
            </w:r>
          </w:p>
        </w:tc>
      </w:tr>
      <w:tr w:rsidR="00290130" w:rsidRPr="00AB1E5B" w14:paraId="3D5BDB6E" w14:textId="77777777" w:rsidTr="00290130">
        <w:tc>
          <w:tcPr>
            <w:tcW w:w="5586" w:type="dxa"/>
            <w:tcBorders>
              <w:top w:val="nil"/>
            </w:tcBorders>
          </w:tcPr>
          <w:p w14:paraId="4937F424" w14:textId="1F86724F" w:rsidR="00290130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DC05C9" wp14:editId="2460C822">
                  <wp:extent cx="3409950" cy="1870075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_4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6C8C2" w14:textId="77777777" w:rsidR="005A627D" w:rsidRDefault="005A627D" w:rsidP="00290130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120" w:type="dxa"/>
            <w:tcBorders>
              <w:top w:val="nil"/>
            </w:tcBorders>
          </w:tcPr>
          <w:p w14:paraId="201266E6" w14:textId="7F467414" w:rsidR="00290130" w:rsidRDefault="007F2B97" w:rsidP="00290130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0130">
              <w:rPr>
                <w:sz w:val="20"/>
                <w:szCs w:val="20"/>
              </w:rPr>
              <w:t xml:space="preserve">.2. Открылся документ </w:t>
            </w:r>
            <w:r w:rsidR="005A627D">
              <w:rPr>
                <w:sz w:val="20"/>
                <w:szCs w:val="20"/>
              </w:rPr>
              <w:t>печатной формы</w:t>
            </w:r>
            <w:r w:rsidR="00290130">
              <w:rPr>
                <w:sz w:val="20"/>
                <w:szCs w:val="20"/>
              </w:rPr>
              <w:t>.</w:t>
            </w:r>
          </w:p>
          <w:p w14:paraId="1780A58D" w14:textId="7D023CEC" w:rsidR="00290130" w:rsidRPr="007B1F6D" w:rsidRDefault="00290130" w:rsidP="00290130">
            <w:pPr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Средставами</w:t>
            </w:r>
            <w:proofErr w:type="spellEnd"/>
            <w:r>
              <w:rPr>
                <w:sz w:val="20"/>
                <w:szCs w:val="20"/>
              </w:rPr>
              <w:t xml:space="preserve"> программы </w:t>
            </w:r>
            <w:r>
              <w:rPr>
                <w:sz w:val="20"/>
                <w:szCs w:val="20"/>
                <w:lang w:val="en-US"/>
              </w:rPr>
              <w:t>Word</w:t>
            </w:r>
            <w:r w:rsidRPr="00FC7AB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отправить документ на печать.</w:t>
            </w:r>
          </w:p>
        </w:tc>
      </w:tr>
    </w:tbl>
    <w:p w14:paraId="539A3E1D" w14:textId="77777777" w:rsidR="0094378D" w:rsidRDefault="0094378D" w:rsidP="0094378D"/>
    <w:p w14:paraId="5F4DC6AF" w14:textId="77777777" w:rsidR="0094378D" w:rsidRPr="00275633" w:rsidRDefault="0094378D" w:rsidP="0094378D">
      <w:pPr>
        <w:spacing w:after="240"/>
        <w:jc w:val="center"/>
        <w:rPr>
          <w:sz w:val="20"/>
          <w:szCs w:val="20"/>
        </w:rPr>
      </w:pPr>
      <w:r w:rsidRPr="00275633">
        <w:rPr>
          <w:sz w:val="20"/>
          <w:szCs w:val="20"/>
        </w:rPr>
        <w:t>СОСТАВИЛИ</w:t>
      </w:r>
    </w:p>
    <w:tbl>
      <w:tblPr>
        <w:tblW w:w="10416" w:type="dxa"/>
        <w:jc w:val="center"/>
        <w:tblLayout w:type="fixed"/>
        <w:tblLook w:val="0000" w:firstRow="0" w:lastRow="0" w:firstColumn="0" w:lastColumn="0" w:noHBand="0" w:noVBand="0"/>
      </w:tblPr>
      <w:tblGrid>
        <w:gridCol w:w="2619"/>
        <w:gridCol w:w="3188"/>
        <w:gridCol w:w="1915"/>
        <w:gridCol w:w="1276"/>
        <w:gridCol w:w="1418"/>
      </w:tblGrid>
      <w:tr w:rsidR="0094378D" w:rsidRPr="00275633" w14:paraId="3E93671F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5CC13D8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 xml:space="preserve">Наименование </w:t>
            </w:r>
            <w:r>
              <w:rPr>
                <w:b w:val="0"/>
                <w:caps w:val="0"/>
                <w:sz w:val="20"/>
                <w:szCs w:val="20"/>
                <w:lang w:eastAsia="ru-RU"/>
              </w:rPr>
              <w:t>о</w:t>
            </w: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рганизации, предприятия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122315E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Должность исполнителя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CAC34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Фамилия, имя, отчество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1F7248D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21102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Дата</w:t>
            </w:r>
          </w:p>
        </w:tc>
      </w:tr>
      <w:tr w:rsidR="0094378D" w:rsidRPr="00275633" w14:paraId="6E98E9B7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7E7F198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ООО «</w:t>
            </w:r>
            <w:proofErr w:type="spellStart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Синтеллект</w:t>
            </w:r>
            <w:proofErr w:type="spellEnd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82C2C2F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Аналитик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7EA5B" w14:textId="4EB0EA7E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proofErr w:type="spellStart"/>
            <w:r>
              <w:rPr>
                <w:b w:val="0"/>
                <w:caps w:val="0"/>
                <w:sz w:val="20"/>
                <w:szCs w:val="20"/>
                <w:lang w:eastAsia="ru-RU"/>
              </w:rPr>
              <w:t>Шибрик</w:t>
            </w:r>
            <w:proofErr w:type="spellEnd"/>
            <w:r>
              <w:rPr>
                <w:b w:val="0"/>
                <w:caps w:val="0"/>
                <w:sz w:val="20"/>
                <w:szCs w:val="20"/>
                <w:lang w:eastAsia="ru-RU"/>
              </w:rPr>
              <w:t> Г. Р.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1D67263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F04D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7663122B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4B1460" w14:textId="77777777" w:rsidR="0094378D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 xml:space="preserve">АО «Концерн ВКО </w:t>
            </w:r>
          </w:p>
          <w:p w14:paraId="0A59B3AB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«Алмаз – Антей»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E4E664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 xml:space="preserve">Специалист </w:t>
            </w: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технологического обеспечения системы электронного документооборота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6DD15" w14:textId="77777777" w:rsidR="0094378D" w:rsidRPr="00275633" w:rsidRDefault="0094378D" w:rsidP="00DA01F5">
            <w:pPr>
              <w:pStyle w:val="-"/>
              <w:snapToGrid w:val="0"/>
              <w:spacing w:before="24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proofErr w:type="spellStart"/>
            <w:r>
              <w:rPr>
                <w:b w:val="0"/>
                <w:caps w:val="0"/>
                <w:sz w:val="20"/>
                <w:szCs w:val="20"/>
                <w:lang w:eastAsia="ru-RU"/>
              </w:rPr>
              <w:t>Крылосова</w:t>
            </w:r>
            <w:proofErr w:type="spellEnd"/>
            <w:r>
              <w:rPr>
                <w:b w:val="0"/>
                <w:caps w:val="0"/>
                <w:sz w:val="20"/>
                <w:szCs w:val="20"/>
                <w:lang w:eastAsia="ru-RU"/>
              </w:rPr>
              <w:t> А. Ю.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24C2AF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186838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</w:tbl>
    <w:p w14:paraId="51BCF60E" w14:textId="77777777" w:rsidR="0094378D" w:rsidRPr="00275633" w:rsidRDefault="0094378D" w:rsidP="0094378D">
      <w:pPr>
        <w:spacing w:before="480" w:after="240"/>
        <w:jc w:val="center"/>
        <w:rPr>
          <w:sz w:val="20"/>
          <w:szCs w:val="20"/>
        </w:rPr>
      </w:pPr>
      <w:r w:rsidRPr="00275633">
        <w:rPr>
          <w:sz w:val="20"/>
          <w:szCs w:val="20"/>
        </w:rPr>
        <w:t>СОГЛАСОВАНО</w:t>
      </w:r>
    </w:p>
    <w:tbl>
      <w:tblPr>
        <w:tblW w:w="10447" w:type="dxa"/>
        <w:jc w:val="center"/>
        <w:tblLayout w:type="fixed"/>
        <w:tblLook w:val="0000" w:firstRow="0" w:lastRow="0" w:firstColumn="0" w:lastColumn="0" w:noHBand="0" w:noVBand="0"/>
      </w:tblPr>
      <w:tblGrid>
        <w:gridCol w:w="2405"/>
        <w:gridCol w:w="3376"/>
        <w:gridCol w:w="1870"/>
        <w:gridCol w:w="1276"/>
        <w:gridCol w:w="1520"/>
      </w:tblGrid>
      <w:tr w:rsidR="0094378D" w:rsidRPr="00275633" w14:paraId="3810C9C6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938496E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Наименование организации, предприятия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F65F2B3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Должность исполнителя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1CB2E3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Фамилия, имя, отчество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1907A3F5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5299A49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Дата</w:t>
            </w:r>
          </w:p>
        </w:tc>
      </w:tr>
      <w:tr w:rsidR="0094378D" w:rsidRPr="00275633" w14:paraId="79CE88E0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7196FF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АО «Концерн ВКО «Алмаз – Антей»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5E8678A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Руководитель направления технологического обеспечения системы электронного документооборота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8DDB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proofErr w:type="spellStart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Шайнога</w:t>
            </w:r>
            <w:proofErr w:type="spellEnd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 В. И.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DBDB0DC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6AE6F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031AA465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365EE3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АО «Концерн ВКО «Алмаз – Антей»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86F882B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 xml:space="preserve">Руководитель проекта 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7C69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Ганина Ю. В.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1986B6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51CC6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58EFAC5E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21738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ООО «</w:t>
            </w:r>
            <w:proofErr w:type="spellStart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Синтеллект</w:t>
            </w:r>
            <w:proofErr w:type="spellEnd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E5A152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Руководитель проекта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972F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Родин С. А.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6EC8816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2D6E5D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</w:tbl>
    <w:p w14:paraId="7CEF20B4" w14:textId="77777777" w:rsidR="00D85F8C" w:rsidRDefault="00D85F8C" w:rsidP="00F9779C"/>
    <w:sectPr w:rsidR="00D85F8C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40978A4"/>
    <w:multiLevelType w:val="hybridMultilevel"/>
    <w:tmpl w:val="2BCEDDF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9B356DE"/>
    <w:multiLevelType w:val="hybridMultilevel"/>
    <w:tmpl w:val="B928B3A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EA203EE"/>
    <w:multiLevelType w:val="hybridMultilevel"/>
    <w:tmpl w:val="CC0452D0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6">
    <w:nsid w:val="18E07C87"/>
    <w:multiLevelType w:val="hybridMultilevel"/>
    <w:tmpl w:val="6A34AF5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11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2">
    <w:nsid w:val="2B4A5ED4"/>
    <w:multiLevelType w:val="hybridMultilevel"/>
    <w:tmpl w:val="4490934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7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18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19">
    <w:nsid w:val="46B601C0"/>
    <w:multiLevelType w:val="hybridMultilevel"/>
    <w:tmpl w:val="8AEE3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3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56485358"/>
    <w:multiLevelType w:val="hybridMultilevel"/>
    <w:tmpl w:val="05CA754A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>
    <w:nsid w:val="5DE74362"/>
    <w:multiLevelType w:val="hybridMultilevel"/>
    <w:tmpl w:val="A6A6A820"/>
    <w:lvl w:ilvl="0" w:tplc="FFFFFFFF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5F951894"/>
    <w:multiLevelType w:val="hybridMultilevel"/>
    <w:tmpl w:val="4F16754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8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62691C27"/>
    <w:multiLevelType w:val="hybridMultilevel"/>
    <w:tmpl w:val="CAEC4D2E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2966B20"/>
    <w:multiLevelType w:val="hybridMultilevel"/>
    <w:tmpl w:val="0CB60F8E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31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2">
    <w:nsid w:val="63F621B3"/>
    <w:multiLevelType w:val="hybridMultilevel"/>
    <w:tmpl w:val="2FCC24D4"/>
    <w:lvl w:ilvl="0" w:tplc="04190003">
      <w:start w:val="1"/>
      <w:numFmt w:val="bullet"/>
      <w:lvlText w:val="o"/>
      <w:lvlJc w:val="left"/>
      <w:pPr>
        <w:ind w:left="119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9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54" w:hanging="360"/>
      </w:pPr>
      <w:rPr>
        <w:rFonts w:ascii="Wingdings" w:hAnsi="Wingdings" w:hint="default"/>
      </w:rPr>
    </w:lvl>
  </w:abstractNum>
  <w:abstractNum w:abstractNumId="33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35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6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7">
    <w:nsid w:val="7B98424A"/>
    <w:multiLevelType w:val="hybridMultilevel"/>
    <w:tmpl w:val="AA0C2DE8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28"/>
  </w:num>
  <w:num w:numId="4">
    <w:abstractNumId w:val="1"/>
  </w:num>
  <w:num w:numId="5">
    <w:abstractNumId w:val="0"/>
  </w:num>
  <w:num w:numId="6">
    <w:abstractNumId w:val="15"/>
  </w:num>
  <w:num w:numId="7">
    <w:abstractNumId w:val="13"/>
  </w:num>
  <w:num w:numId="8">
    <w:abstractNumId w:val="36"/>
  </w:num>
  <w:num w:numId="9">
    <w:abstractNumId w:val="9"/>
  </w:num>
  <w:num w:numId="10">
    <w:abstractNumId w:val="14"/>
  </w:num>
  <w:num w:numId="11">
    <w:abstractNumId w:val="21"/>
  </w:num>
  <w:num w:numId="12">
    <w:abstractNumId w:val="27"/>
  </w:num>
  <w:num w:numId="13">
    <w:abstractNumId w:val="12"/>
  </w:num>
  <w:num w:numId="14">
    <w:abstractNumId w:val="11"/>
  </w:num>
  <w:num w:numId="15">
    <w:abstractNumId w:val="22"/>
  </w:num>
  <w:num w:numId="16">
    <w:abstractNumId w:val="23"/>
  </w:num>
  <w:num w:numId="17">
    <w:abstractNumId w:val="8"/>
  </w:num>
  <w:num w:numId="18">
    <w:abstractNumId w:val="16"/>
  </w:num>
  <w:num w:numId="19">
    <w:abstractNumId w:val="33"/>
  </w:num>
  <w:num w:numId="20">
    <w:abstractNumId w:val="35"/>
  </w:num>
  <w:num w:numId="21">
    <w:abstractNumId w:val="6"/>
  </w:num>
  <w:num w:numId="22">
    <w:abstractNumId w:val="24"/>
  </w:num>
  <w:num w:numId="23">
    <w:abstractNumId w:val="17"/>
  </w:num>
  <w:num w:numId="24">
    <w:abstractNumId w:val="34"/>
  </w:num>
  <w:num w:numId="25">
    <w:abstractNumId w:val="7"/>
  </w:num>
  <w:num w:numId="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0"/>
  </w:num>
  <w:num w:numId="28">
    <w:abstractNumId w:val="10"/>
  </w:num>
  <w:num w:numId="29">
    <w:abstractNumId w:val="37"/>
  </w:num>
  <w:num w:numId="30">
    <w:abstractNumId w:val="31"/>
  </w:num>
  <w:num w:numId="31">
    <w:abstractNumId w:val="3"/>
  </w:num>
  <w:num w:numId="32">
    <w:abstractNumId w:val="2"/>
  </w:num>
  <w:num w:numId="33">
    <w:abstractNumId w:val="32"/>
  </w:num>
  <w:num w:numId="34">
    <w:abstractNumId w:val="20"/>
  </w:num>
  <w:num w:numId="35">
    <w:abstractNumId w:val="29"/>
  </w:num>
  <w:num w:numId="36">
    <w:abstractNumId w:val="26"/>
  </w:num>
  <w:num w:numId="37">
    <w:abstractNumId w:val="4"/>
  </w:num>
  <w:num w:numId="38">
    <w:abstractNumId w:val="25"/>
  </w:num>
  <w:num w:numId="3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3370"/>
    <w:rsid w:val="00010935"/>
    <w:rsid w:val="00010F4B"/>
    <w:rsid w:val="000118C3"/>
    <w:rsid w:val="00024436"/>
    <w:rsid w:val="00025D5A"/>
    <w:rsid w:val="00032E6B"/>
    <w:rsid w:val="000346E6"/>
    <w:rsid w:val="00034A3C"/>
    <w:rsid w:val="00036FF4"/>
    <w:rsid w:val="00037B8E"/>
    <w:rsid w:val="00041782"/>
    <w:rsid w:val="00043C7C"/>
    <w:rsid w:val="0004673A"/>
    <w:rsid w:val="00051333"/>
    <w:rsid w:val="00051E73"/>
    <w:rsid w:val="00055B5A"/>
    <w:rsid w:val="00055D66"/>
    <w:rsid w:val="000566B9"/>
    <w:rsid w:val="00060D5B"/>
    <w:rsid w:val="000652F7"/>
    <w:rsid w:val="00065357"/>
    <w:rsid w:val="00065A9D"/>
    <w:rsid w:val="00065ABE"/>
    <w:rsid w:val="00067414"/>
    <w:rsid w:val="000675D5"/>
    <w:rsid w:val="00067AB6"/>
    <w:rsid w:val="00070531"/>
    <w:rsid w:val="0007080F"/>
    <w:rsid w:val="00071AC7"/>
    <w:rsid w:val="00072B7A"/>
    <w:rsid w:val="00075CDA"/>
    <w:rsid w:val="0008329D"/>
    <w:rsid w:val="00090642"/>
    <w:rsid w:val="000913C0"/>
    <w:rsid w:val="00093B09"/>
    <w:rsid w:val="000A4DED"/>
    <w:rsid w:val="000B21E3"/>
    <w:rsid w:val="000C06FC"/>
    <w:rsid w:val="000C20CB"/>
    <w:rsid w:val="000C2D7B"/>
    <w:rsid w:val="000C2E18"/>
    <w:rsid w:val="000C77D4"/>
    <w:rsid w:val="000D1D77"/>
    <w:rsid w:val="000D392A"/>
    <w:rsid w:val="000D41E6"/>
    <w:rsid w:val="000D6DFC"/>
    <w:rsid w:val="000E64DF"/>
    <w:rsid w:val="000E7301"/>
    <w:rsid w:val="000F1680"/>
    <w:rsid w:val="000F1D4B"/>
    <w:rsid w:val="000F2435"/>
    <w:rsid w:val="00101BE1"/>
    <w:rsid w:val="00104528"/>
    <w:rsid w:val="0010729C"/>
    <w:rsid w:val="001203B1"/>
    <w:rsid w:val="0012251B"/>
    <w:rsid w:val="00124D0B"/>
    <w:rsid w:val="00125EFC"/>
    <w:rsid w:val="00126117"/>
    <w:rsid w:val="001268DB"/>
    <w:rsid w:val="00130B10"/>
    <w:rsid w:val="00134101"/>
    <w:rsid w:val="00135620"/>
    <w:rsid w:val="001366C5"/>
    <w:rsid w:val="00136A55"/>
    <w:rsid w:val="00137016"/>
    <w:rsid w:val="00140A50"/>
    <w:rsid w:val="00144FBB"/>
    <w:rsid w:val="001508D8"/>
    <w:rsid w:val="00153730"/>
    <w:rsid w:val="00154777"/>
    <w:rsid w:val="00156078"/>
    <w:rsid w:val="001655FB"/>
    <w:rsid w:val="00167BEE"/>
    <w:rsid w:val="00170682"/>
    <w:rsid w:val="0017104A"/>
    <w:rsid w:val="00171A1B"/>
    <w:rsid w:val="00173127"/>
    <w:rsid w:val="00174062"/>
    <w:rsid w:val="00176D55"/>
    <w:rsid w:val="00176E38"/>
    <w:rsid w:val="0017763C"/>
    <w:rsid w:val="00180F5A"/>
    <w:rsid w:val="00184D5C"/>
    <w:rsid w:val="00187643"/>
    <w:rsid w:val="00187E46"/>
    <w:rsid w:val="00191779"/>
    <w:rsid w:val="00196086"/>
    <w:rsid w:val="00196A75"/>
    <w:rsid w:val="001974D6"/>
    <w:rsid w:val="001A30AB"/>
    <w:rsid w:val="001A6E6B"/>
    <w:rsid w:val="001B3166"/>
    <w:rsid w:val="001B40F3"/>
    <w:rsid w:val="001B7207"/>
    <w:rsid w:val="001B7E8D"/>
    <w:rsid w:val="001C3A14"/>
    <w:rsid w:val="001C3FD9"/>
    <w:rsid w:val="001C5550"/>
    <w:rsid w:val="001C6D1A"/>
    <w:rsid w:val="001D3E53"/>
    <w:rsid w:val="001D6908"/>
    <w:rsid w:val="001E20D1"/>
    <w:rsid w:val="001E3912"/>
    <w:rsid w:val="001E4F50"/>
    <w:rsid w:val="001F4DC9"/>
    <w:rsid w:val="002039BB"/>
    <w:rsid w:val="00203A7E"/>
    <w:rsid w:val="002047D4"/>
    <w:rsid w:val="002057AF"/>
    <w:rsid w:val="00213048"/>
    <w:rsid w:val="00214DC2"/>
    <w:rsid w:val="00215C51"/>
    <w:rsid w:val="002162A3"/>
    <w:rsid w:val="002163B4"/>
    <w:rsid w:val="00224D47"/>
    <w:rsid w:val="00225E08"/>
    <w:rsid w:val="00226AA8"/>
    <w:rsid w:val="0022762B"/>
    <w:rsid w:val="002329EA"/>
    <w:rsid w:val="00236346"/>
    <w:rsid w:val="0024348E"/>
    <w:rsid w:val="00243ACF"/>
    <w:rsid w:val="0024458C"/>
    <w:rsid w:val="002610BD"/>
    <w:rsid w:val="00264883"/>
    <w:rsid w:val="00266C38"/>
    <w:rsid w:val="00270C71"/>
    <w:rsid w:val="00277336"/>
    <w:rsid w:val="00283DBC"/>
    <w:rsid w:val="00290130"/>
    <w:rsid w:val="00290A43"/>
    <w:rsid w:val="00290B13"/>
    <w:rsid w:val="00292A06"/>
    <w:rsid w:val="0029772C"/>
    <w:rsid w:val="002A38D3"/>
    <w:rsid w:val="002A3F55"/>
    <w:rsid w:val="002A5442"/>
    <w:rsid w:val="002A6434"/>
    <w:rsid w:val="002B2FA8"/>
    <w:rsid w:val="002B5374"/>
    <w:rsid w:val="002B542F"/>
    <w:rsid w:val="002B5CAF"/>
    <w:rsid w:val="002B764C"/>
    <w:rsid w:val="002C2BA3"/>
    <w:rsid w:val="002D0E21"/>
    <w:rsid w:val="002D6FCD"/>
    <w:rsid w:val="002D7A15"/>
    <w:rsid w:val="002E3D32"/>
    <w:rsid w:val="002F38F4"/>
    <w:rsid w:val="002F725D"/>
    <w:rsid w:val="002F7862"/>
    <w:rsid w:val="00300238"/>
    <w:rsid w:val="00315B8A"/>
    <w:rsid w:val="00320D5A"/>
    <w:rsid w:val="00327097"/>
    <w:rsid w:val="00331394"/>
    <w:rsid w:val="003448A7"/>
    <w:rsid w:val="00346DF2"/>
    <w:rsid w:val="00351E90"/>
    <w:rsid w:val="00354719"/>
    <w:rsid w:val="0036032F"/>
    <w:rsid w:val="003605E9"/>
    <w:rsid w:val="0037416A"/>
    <w:rsid w:val="00375045"/>
    <w:rsid w:val="00376F30"/>
    <w:rsid w:val="00385070"/>
    <w:rsid w:val="003865C1"/>
    <w:rsid w:val="003A6D44"/>
    <w:rsid w:val="003B0DC1"/>
    <w:rsid w:val="003B1164"/>
    <w:rsid w:val="003B1645"/>
    <w:rsid w:val="003B3AA6"/>
    <w:rsid w:val="003B4486"/>
    <w:rsid w:val="003B66AD"/>
    <w:rsid w:val="003C0CCB"/>
    <w:rsid w:val="003C3D03"/>
    <w:rsid w:val="003C5EAC"/>
    <w:rsid w:val="003C725B"/>
    <w:rsid w:val="003C7EE0"/>
    <w:rsid w:val="003D6CEE"/>
    <w:rsid w:val="003E1327"/>
    <w:rsid w:val="003E4688"/>
    <w:rsid w:val="003E6400"/>
    <w:rsid w:val="003E7CD2"/>
    <w:rsid w:val="003F00C2"/>
    <w:rsid w:val="003F16C5"/>
    <w:rsid w:val="003F7551"/>
    <w:rsid w:val="004020EF"/>
    <w:rsid w:val="00404D82"/>
    <w:rsid w:val="00405BC1"/>
    <w:rsid w:val="0040719E"/>
    <w:rsid w:val="00407A01"/>
    <w:rsid w:val="00412139"/>
    <w:rsid w:val="0041528F"/>
    <w:rsid w:val="004165FA"/>
    <w:rsid w:val="00421FE0"/>
    <w:rsid w:val="00422D21"/>
    <w:rsid w:val="00425959"/>
    <w:rsid w:val="0043173A"/>
    <w:rsid w:val="00435E07"/>
    <w:rsid w:val="00436258"/>
    <w:rsid w:val="00437B25"/>
    <w:rsid w:val="0044121D"/>
    <w:rsid w:val="00445594"/>
    <w:rsid w:val="00446EC1"/>
    <w:rsid w:val="0045150E"/>
    <w:rsid w:val="0045186E"/>
    <w:rsid w:val="00453EBE"/>
    <w:rsid w:val="0045471E"/>
    <w:rsid w:val="004567A7"/>
    <w:rsid w:val="00462739"/>
    <w:rsid w:val="0046510C"/>
    <w:rsid w:val="004675EE"/>
    <w:rsid w:val="0047280F"/>
    <w:rsid w:val="00474869"/>
    <w:rsid w:val="00483B58"/>
    <w:rsid w:val="00487611"/>
    <w:rsid w:val="004908E6"/>
    <w:rsid w:val="00491A28"/>
    <w:rsid w:val="004A2466"/>
    <w:rsid w:val="004A4C1D"/>
    <w:rsid w:val="004A5CB1"/>
    <w:rsid w:val="004A7DF4"/>
    <w:rsid w:val="004B0FAA"/>
    <w:rsid w:val="004B7620"/>
    <w:rsid w:val="004C3A45"/>
    <w:rsid w:val="004C7802"/>
    <w:rsid w:val="004D78BD"/>
    <w:rsid w:val="004F20FD"/>
    <w:rsid w:val="00510903"/>
    <w:rsid w:val="00513F01"/>
    <w:rsid w:val="005148D1"/>
    <w:rsid w:val="005152BF"/>
    <w:rsid w:val="00525D97"/>
    <w:rsid w:val="005331C1"/>
    <w:rsid w:val="00533C2C"/>
    <w:rsid w:val="00535746"/>
    <w:rsid w:val="0054008E"/>
    <w:rsid w:val="005408F5"/>
    <w:rsid w:val="00544696"/>
    <w:rsid w:val="00545746"/>
    <w:rsid w:val="0055102B"/>
    <w:rsid w:val="005558F3"/>
    <w:rsid w:val="00557591"/>
    <w:rsid w:val="00561185"/>
    <w:rsid w:val="00563BA6"/>
    <w:rsid w:val="005722A0"/>
    <w:rsid w:val="00573241"/>
    <w:rsid w:val="00575422"/>
    <w:rsid w:val="005754B7"/>
    <w:rsid w:val="0057713F"/>
    <w:rsid w:val="00584067"/>
    <w:rsid w:val="00592A3E"/>
    <w:rsid w:val="005956B8"/>
    <w:rsid w:val="0059621E"/>
    <w:rsid w:val="005A627D"/>
    <w:rsid w:val="005C3AE4"/>
    <w:rsid w:val="005C4DD1"/>
    <w:rsid w:val="005D038B"/>
    <w:rsid w:val="005D46F1"/>
    <w:rsid w:val="005D73F0"/>
    <w:rsid w:val="005E08FE"/>
    <w:rsid w:val="005E3402"/>
    <w:rsid w:val="005E6B0A"/>
    <w:rsid w:val="005E7C58"/>
    <w:rsid w:val="005F1D2E"/>
    <w:rsid w:val="005F1EF1"/>
    <w:rsid w:val="005F696A"/>
    <w:rsid w:val="005F7F5D"/>
    <w:rsid w:val="00601189"/>
    <w:rsid w:val="00602526"/>
    <w:rsid w:val="00603F31"/>
    <w:rsid w:val="006056F9"/>
    <w:rsid w:val="006107E4"/>
    <w:rsid w:val="006114AF"/>
    <w:rsid w:val="00614907"/>
    <w:rsid w:val="006326A4"/>
    <w:rsid w:val="00635E87"/>
    <w:rsid w:val="00636349"/>
    <w:rsid w:val="00637994"/>
    <w:rsid w:val="00644BBE"/>
    <w:rsid w:val="0066144D"/>
    <w:rsid w:val="00672C95"/>
    <w:rsid w:val="006736C9"/>
    <w:rsid w:val="00675A14"/>
    <w:rsid w:val="006814FD"/>
    <w:rsid w:val="00687437"/>
    <w:rsid w:val="0069012D"/>
    <w:rsid w:val="00690379"/>
    <w:rsid w:val="00690D0D"/>
    <w:rsid w:val="00691A62"/>
    <w:rsid w:val="006A5F20"/>
    <w:rsid w:val="006A7ACF"/>
    <w:rsid w:val="006B0775"/>
    <w:rsid w:val="006B253A"/>
    <w:rsid w:val="006B27AB"/>
    <w:rsid w:val="006B7603"/>
    <w:rsid w:val="006C2A1A"/>
    <w:rsid w:val="006C45DD"/>
    <w:rsid w:val="006C56B6"/>
    <w:rsid w:val="006D0893"/>
    <w:rsid w:val="006D0895"/>
    <w:rsid w:val="006E13E1"/>
    <w:rsid w:val="006E3C73"/>
    <w:rsid w:val="006E44AA"/>
    <w:rsid w:val="006E4F79"/>
    <w:rsid w:val="006F42F0"/>
    <w:rsid w:val="006F4787"/>
    <w:rsid w:val="006F4AC4"/>
    <w:rsid w:val="006F4F98"/>
    <w:rsid w:val="0070168B"/>
    <w:rsid w:val="00704181"/>
    <w:rsid w:val="00710B31"/>
    <w:rsid w:val="00710BD3"/>
    <w:rsid w:val="007136F9"/>
    <w:rsid w:val="00713CCB"/>
    <w:rsid w:val="00717008"/>
    <w:rsid w:val="00720405"/>
    <w:rsid w:val="00723B87"/>
    <w:rsid w:val="00724337"/>
    <w:rsid w:val="00732015"/>
    <w:rsid w:val="00732103"/>
    <w:rsid w:val="00741A7F"/>
    <w:rsid w:val="007422ED"/>
    <w:rsid w:val="007429D3"/>
    <w:rsid w:val="0074524D"/>
    <w:rsid w:val="00753554"/>
    <w:rsid w:val="00763B91"/>
    <w:rsid w:val="0077051C"/>
    <w:rsid w:val="00773160"/>
    <w:rsid w:val="00775E28"/>
    <w:rsid w:val="00792B45"/>
    <w:rsid w:val="0079470E"/>
    <w:rsid w:val="007956DD"/>
    <w:rsid w:val="00796EC1"/>
    <w:rsid w:val="007A25B5"/>
    <w:rsid w:val="007A4252"/>
    <w:rsid w:val="007A46D5"/>
    <w:rsid w:val="007A5109"/>
    <w:rsid w:val="007B0263"/>
    <w:rsid w:val="007B79F0"/>
    <w:rsid w:val="007C0AA9"/>
    <w:rsid w:val="007C27B0"/>
    <w:rsid w:val="007C7E10"/>
    <w:rsid w:val="007D0390"/>
    <w:rsid w:val="007D0976"/>
    <w:rsid w:val="007D2F2D"/>
    <w:rsid w:val="007E04B1"/>
    <w:rsid w:val="007E4B67"/>
    <w:rsid w:val="007F03C2"/>
    <w:rsid w:val="007F1FAB"/>
    <w:rsid w:val="007F2B97"/>
    <w:rsid w:val="007F62BE"/>
    <w:rsid w:val="007F73B6"/>
    <w:rsid w:val="0080021F"/>
    <w:rsid w:val="008243BA"/>
    <w:rsid w:val="00836856"/>
    <w:rsid w:val="008370F3"/>
    <w:rsid w:val="00841BED"/>
    <w:rsid w:val="0084446A"/>
    <w:rsid w:val="008451AD"/>
    <w:rsid w:val="00845541"/>
    <w:rsid w:val="0084594C"/>
    <w:rsid w:val="00850435"/>
    <w:rsid w:val="00850C3F"/>
    <w:rsid w:val="00850CF4"/>
    <w:rsid w:val="00854AB1"/>
    <w:rsid w:val="008611FA"/>
    <w:rsid w:val="00861968"/>
    <w:rsid w:val="0086347D"/>
    <w:rsid w:val="00865B13"/>
    <w:rsid w:val="00865BAA"/>
    <w:rsid w:val="00866B50"/>
    <w:rsid w:val="00870BD9"/>
    <w:rsid w:val="00882D07"/>
    <w:rsid w:val="00884E3B"/>
    <w:rsid w:val="00893295"/>
    <w:rsid w:val="00893A42"/>
    <w:rsid w:val="00895AE6"/>
    <w:rsid w:val="008A0FFF"/>
    <w:rsid w:val="008A2C1E"/>
    <w:rsid w:val="008A6487"/>
    <w:rsid w:val="008B0F05"/>
    <w:rsid w:val="008B1C11"/>
    <w:rsid w:val="008B4A08"/>
    <w:rsid w:val="008B5528"/>
    <w:rsid w:val="008C0AC4"/>
    <w:rsid w:val="008C39D5"/>
    <w:rsid w:val="008D538D"/>
    <w:rsid w:val="008D5E98"/>
    <w:rsid w:val="008D674B"/>
    <w:rsid w:val="008E4313"/>
    <w:rsid w:val="008E4353"/>
    <w:rsid w:val="008E48C0"/>
    <w:rsid w:val="008F3CFF"/>
    <w:rsid w:val="008F5F77"/>
    <w:rsid w:val="008F68BB"/>
    <w:rsid w:val="0090183C"/>
    <w:rsid w:val="00902258"/>
    <w:rsid w:val="00904C19"/>
    <w:rsid w:val="00914C83"/>
    <w:rsid w:val="00916702"/>
    <w:rsid w:val="00921908"/>
    <w:rsid w:val="00925071"/>
    <w:rsid w:val="0092548F"/>
    <w:rsid w:val="0093437D"/>
    <w:rsid w:val="009345E9"/>
    <w:rsid w:val="00934CD2"/>
    <w:rsid w:val="0093615E"/>
    <w:rsid w:val="00940866"/>
    <w:rsid w:val="00940B7F"/>
    <w:rsid w:val="00941DF0"/>
    <w:rsid w:val="0094378D"/>
    <w:rsid w:val="009450F4"/>
    <w:rsid w:val="00946622"/>
    <w:rsid w:val="00955E07"/>
    <w:rsid w:val="00960875"/>
    <w:rsid w:val="0096536E"/>
    <w:rsid w:val="00971C24"/>
    <w:rsid w:val="0097307B"/>
    <w:rsid w:val="00985623"/>
    <w:rsid w:val="009973B7"/>
    <w:rsid w:val="009A54BD"/>
    <w:rsid w:val="009A5D02"/>
    <w:rsid w:val="009A7073"/>
    <w:rsid w:val="009A77F5"/>
    <w:rsid w:val="009B1676"/>
    <w:rsid w:val="009B263F"/>
    <w:rsid w:val="009C1854"/>
    <w:rsid w:val="009C4FA1"/>
    <w:rsid w:val="009C5689"/>
    <w:rsid w:val="009C5C46"/>
    <w:rsid w:val="009C76C3"/>
    <w:rsid w:val="009D0782"/>
    <w:rsid w:val="009D4845"/>
    <w:rsid w:val="009E397A"/>
    <w:rsid w:val="009E3CED"/>
    <w:rsid w:val="009F0145"/>
    <w:rsid w:val="009F1B2E"/>
    <w:rsid w:val="009F23AB"/>
    <w:rsid w:val="009F490D"/>
    <w:rsid w:val="009F4B4C"/>
    <w:rsid w:val="00A07878"/>
    <w:rsid w:val="00A1057D"/>
    <w:rsid w:val="00A13500"/>
    <w:rsid w:val="00A21DE5"/>
    <w:rsid w:val="00A22B7C"/>
    <w:rsid w:val="00A2636C"/>
    <w:rsid w:val="00A30E53"/>
    <w:rsid w:val="00A4370C"/>
    <w:rsid w:val="00A4431D"/>
    <w:rsid w:val="00A45318"/>
    <w:rsid w:val="00A55663"/>
    <w:rsid w:val="00A64223"/>
    <w:rsid w:val="00A64AF8"/>
    <w:rsid w:val="00A67041"/>
    <w:rsid w:val="00A70636"/>
    <w:rsid w:val="00A804B7"/>
    <w:rsid w:val="00A84A4F"/>
    <w:rsid w:val="00A85ECB"/>
    <w:rsid w:val="00A92F1F"/>
    <w:rsid w:val="00A93C04"/>
    <w:rsid w:val="00A94704"/>
    <w:rsid w:val="00AA15D2"/>
    <w:rsid w:val="00AA546C"/>
    <w:rsid w:val="00AA594C"/>
    <w:rsid w:val="00AA6689"/>
    <w:rsid w:val="00AB1123"/>
    <w:rsid w:val="00AB173C"/>
    <w:rsid w:val="00AB1E5B"/>
    <w:rsid w:val="00AB4CE7"/>
    <w:rsid w:val="00AC2EB2"/>
    <w:rsid w:val="00AD18FE"/>
    <w:rsid w:val="00AD19ED"/>
    <w:rsid w:val="00AD372E"/>
    <w:rsid w:val="00AE10AC"/>
    <w:rsid w:val="00AE2FD4"/>
    <w:rsid w:val="00AE39D4"/>
    <w:rsid w:val="00AE4B46"/>
    <w:rsid w:val="00AF761F"/>
    <w:rsid w:val="00B04DB5"/>
    <w:rsid w:val="00B072B7"/>
    <w:rsid w:val="00B1247D"/>
    <w:rsid w:val="00B14E63"/>
    <w:rsid w:val="00B152C0"/>
    <w:rsid w:val="00B178B3"/>
    <w:rsid w:val="00B26DD8"/>
    <w:rsid w:val="00B30F93"/>
    <w:rsid w:val="00B32E87"/>
    <w:rsid w:val="00B34D26"/>
    <w:rsid w:val="00B356C8"/>
    <w:rsid w:val="00B36DB6"/>
    <w:rsid w:val="00B50881"/>
    <w:rsid w:val="00B509D9"/>
    <w:rsid w:val="00B511AE"/>
    <w:rsid w:val="00B51EFF"/>
    <w:rsid w:val="00B54553"/>
    <w:rsid w:val="00B55649"/>
    <w:rsid w:val="00B55DFD"/>
    <w:rsid w:val="00B572E3"/>
    <w:rsid w:val="00B575BD"/>
    <w:rsid w:val="00B5777F"/>
    <w:rsid w:val="00B61011"/>
    <w:rsid w:val="00B73B62"/>
    <w:rsid w:val="00B91DB2"/>
    <w:rsid w:val="00B9235A"/>
    <w:rsid w:val="00B93512"/>
    <w:rsid w:val="00B96906"/>
    <w:rsid w:val="00BA0BFB"/>
    <w:rsid w:val="00BA4DFD"/>
    <w:rsid w:val="00BA563D"/>
    <w:rsid w:val="00BA685B"/>
    <w:rsid w:val="00BA7800"/>
    <w:rsid w:val="00BB034F"/>
    <w:rsid w:val="00BC3600"/>
    <w:rsid w:val="00BC5518"/>
    <w:rsid w:val="00BD2BE2"/>
    <w:rsid w:val="00BD4363"/>
    <w:rsid w:val="00BE184D"/>
    <w:rsid w:val="00BE1D93"/>
    <w:rsid w:val="00BE3C15"/>
    <w:rsid w:val="00BE6065"/>
    <w:rsid w:val="00BF0377"/>
    <w:rsid w:val="00BF0B59"/>
    <w:rsid w:val="00BF0E76"/>
    <w:rsid w:val="00BF5986"/>
    <w:rsid w:val="00C02922"/>
    <w:rsid w:val="00C02A50"/>
    <w:rsid w:val="00C02C6B"/>
    <w:rsid w:val="00C0649E"/>
    <w:rsid w:val="00C11B23"/>
    <w:rsid w:val="00C155F5"/>
    <w:rsid w:val="00C15789"/>
    <w:rsid w:val="00C1674B"/>
    <w:rsid w:val="00C22773"/>
    <w:rsid w:val="00C237CB"/>
    <w:rsid w:val="00C239A1"/>
    <w:rsid w:val="00C24D27"/>
    <w:rsid w:val="00C324DE"/>
    <w:rsid w:val="00C3369B"/>
    <w:rsid w:val="00C358CF"/>
    <w:rsid w:val="00C43F8A"/>
    <w:rsid w:val="00C45A6D"/>
    <w:rsid w:val="00C50CC1"/>
    <w:rsid w:val="00C551E3"/>
    <w:rsid w:val="00C55D83"/>
    <w:rsid w:val="00C603B9"/>
    <w:rsid w:val="00C61631"/>
    <w:rsid w:val="00C641A7"/>
    <w:rsid w:val="00C6455F"/>
    <w:rsid w:val="00C76795"/>
    <w:rsid w:val="00C81C64"/>
    <w:rsid w:val="00C843A3"/>
    <w:rsid w:val="00C90AA3"/>
    <w:rsid w:val="00C97C43"/>
    <w:rsid w:val="00CB178E"/>
    <w:rsid w:val="00CC08EA"/>
    <w:rsid w:val="00CC0AB9"/>
    <w:rsid w:val="00CC6D39"/>
    <w:rsid w:val="00CD0201"/>
    <w:rsid w:val="00CD1CC7"/>
    <w:rsid w:val="00CD5262"/>
    <w:rsid w:val="00CE2ACA"/>
    <w:rsid w:val="00CF0988"/>
    <w:rsid w:val="00CF2713"/>
    <w:rsid w:val="00D01328"/>
    <w:rsid w:val="00D0373E"/>
    <w:rsid w:val="00D039D2"/>
    <w:rsid w:val="00D04351"/>
    <w:rsid w:val="00D0701C"/>
    <w:rsid w:val="00D119C0"/>
    <w:rsid w:val="00D12010"/>
    <w:rsid w:val="00D1301B"/>
    <w:rsid w:val="00D21FEB"/>
    <w:rsid w:val="00D22628"/>
    <w:rsid w:val="00D23675"/>
    <w:rsid w:val="00D248CF"/>
    <w:rsid w:val="00D3384B"/>
    <w:rsid w:val="00D34480"/>
    <w:rsid w:val="00D44145"/>
    <w:rsid w:val="00D52DB1"/>
    <w:rsid w:val="00D52E76"/>
    <w:rsid w:val="00D5773C"/>
    <w:rsid w:val="00D60F34"/>
    <w:rsid w:val="00D62540"/>
    <w:rsid w:val="00D63645"/>
    <w:rsid w:val="00D640CA"/>
    <w:rsid w:val="00D64A3B"/>
    <w:rsid w:val="00D77F46"/>
    <w:rsid w:val="00D81E4F"/>
    <w:rsid w:val="00D8227E"/>
    <w:rsid w:val="00D849AD"/>
    <w:rsid w:val="00D85F8C"/>
    <w:rsid w:val="00DA5E49"/>
    <w:rsid w:val="00DB0E1F"/>
    <w:rsid w:val="00DB343B"/>
    <w:rsid w:val="00DB3F17"/>
    <w:rsid w:val="00DC0D7F"/>
    <w:rsid w:val="00DC7FB8"/>
    <w:rsid w:val="00DD4270"/>
    <w:rsid w:val="00DD48B1"/>
    <w:rsid w:val="00DE25CE"/>
    <w:rsid w:val="00DE3667"/>
    <w:rsid w:val="00DE6175"/>
    <w:rsid w:val="00DF4138"/>
    <w:rsid w:val="00DF50A6"/>
    <w:rsid w:val="00DF64A9"/>
    <w:rsid w:val="00DF7775"/>
    <w:rsid w:val="00E05080"/>
    <w:rsid w:val="00E05578"/>
    <w:rsid w:val="00E143C4"/>
    <w:rsid w:val="00E14546"/>
    <w:rsid w:val="00E15533"/>
    <w:rsid w:val="00E15CD0"/>
    <w:rsid w:val="00E232AC"/>
    <w:rsid w:val="00E32393"/>
    <w:rsid w:val="00E351AF"/>
    <w:rsid w:val="00E37907"/>
    <w:rsid w:val="00E41B84"/>
    <w:rsid w:val="00E42273"/>
    <w:rsid w:val="00E46696"/>
    <w:rsid w:val="00E47C73"/>
    <w:rsid w:val="00E5271A"/>
    <w:rsid w:val="00E56E70"/>
    <w:rsid w:val="00E624D5"/>
    <w:rsid w:val="00E66643"/>
    <w:rsid w:val="00E66E66"/>
    <w:rsid w:val="00E844CC"/>
    <w:rsid w:val="00E866D2"/>
    <w:rsid w:val="00E86F0A"/>
    <w:rsid w:val="00E93CD3"/>
    <w:rsid w:val="00E948A7"/>
    <w:rsid w:val="00E96182"/>
    <w:rsid w:val="00EA2D5E"/>
    <w:rsid w:val="00EA3048"/>
    <w:rsid w:val="00EA6405"/>
    <w:rsid w:val="00EB1558"/>
    <w:rsid w:val="00EB5E78"/>
    <w:rsid w:val="00EB5EBD"/>
    <w:rsid w:val="00EB680C"/>
    <w:rsid w:val="00EC4137"/>
    <w:rsid w:val="00ED0D6A"/>
    <w:rsid w:val="00ED6ABE"/>
    <w:rsid w:val="00EE6E68"/>
    <w:rsid w:val="00EF3E77"/>
    <w:rsid w:val="00EF60D5"/>
    <w:rsid w:val="00F017D0"/>
    <w:rsid w:val="00F07DBA"/>
    <w:rsid w:val="00F10A23"/>
    <w:rsid w:val="00F11BBF"/>
    <w:rsid w:val="00F25B0C"/>
    <w:rsid w:val="00F26DE4"/>
    <w:rsid w:val="00F277F1"/>
    <w:rsid w:val="00F41100"/>
    <w:rsid w:val="00F4410F"/>
    <w:rsid w:val="00F51C53"/>
    <w:rsid w:val="00F529E2"/>
    <w:rsid w:val="00F52DFB"/>
    <w:rsid w:val="00F52E0A"/>
    <w:rsid w:val="00F52F62"/>
    <w:rsid w:val="00F61A17"/>
    <w:rsid w:val="00F61B16"/>
    <w:rsid w:val="00F66046"/>
    <w:rsid w:val="00F727D2"/>
    <w:rsid w:val="00F7780E"/>
    <w:rsid w:val="00F80641"/>
    <w:rsid w:val="00F8483A"/>
    <w:rsid w:val="00F84CA6"/>
    <w:rsid w:val="00F90089"/>
    <w:rsid w:val="00F9138A"/>
    <w:rsid w:val="00F96721"/>
    <w:rsid w:val="00F973F4"/>
    <w:rsid w:val="00F9779C"/>
    <w:rsid w:val="00FA1912"/>
    <w:rsid w:val="00FA461E"/>
    <w:rsid w:val="00FA6FC0"/>
    <w:rsid w:val="00FA73C0"/>
    <w:rsid w:val="00FB528C"/>
    <w:rsid w:val="00FC3692"/>
    <w:rsid w:val="00FC7820"/>
    <w:rsid w:val="00FC7A4C"/>
    <w:rsid w:val="00FD6AE8"/>
    <w:rsid w:val="00FE410A"/>
    <w:rsid w:val="00FE64F1"/>
    <w:rsid w:val="00FE7075"/>
    <w:rsid w:val="00FE7E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94378D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376F30"/>
    <w:pPr>
      <w:spacing w:after="200"/>
    </w:pPr>
    <w:rPr>
      <w:i/>
      <w:iCs/>
      <w:color w:val="1F497D" w:themeColor="text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94378D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376F30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hyperlink" Target="&#1048;&#1085;&#1089;&#1090;&#1088;&#1091;&#1082;&#1094;&#1080;&#1103;%20&#1087;&#1086;%20&#1088;&#1072;&#1073;&#1086;&#1090;&#1077;%20&#1089;%20&#1088;&#1077;&#1079;&#1086;&#1083;&#1102;&#1094;&#1080;&#1103;&#1084;&#1080;.docx" TargetMode="External"/><Relationship Id="rId84" Type="http://schemas.openxmlformats.org/officeDocument/2006/relationships/image" Target="media/image70.png"/><Relationship Id="rId16" Type="http://schemas.openxmlformats.org/officeDocument/2006/relationships/image" Target="media/image4.png"/><Relationship Id="rId11" Type="http://schemas.openxmlformats.org/officeDocument/2006/relationships/webSettings" Target="webSettings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customXml" Target="../customXml/item5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77" Type="http://schemas.openxmlformats.org/officeDocument/2006/relationships/image" Target="media/image63.png"/><Relationship Id="rId8" Type="http://schemas.openxmlformats.org/officeDocument/2006/relationships/styles" Target="styles.xm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customXml" Target="../customXml/item3.xml"/><Relationship Id="rId12" Type="http://schemas.openxmlformats.org/officeDocument/2006/relationships/image" Target="media/image1.emf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settings" Target="setting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13" Type="http://schemas.openxmlformats.org/officeDocument/2006/relationships/package" Target="embeddings/_________Microsoft_Visio11.vsdx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7" Type="http://schemas.openxmlformats.org/officeDocument/2006/relationships/numbering" Target="numbering.xml"/><Relationship Id="rId71" Type="http://schemas.openxmlformats.org/officeDocument/2006/relationships/hyperlink" Target="&#1048;&#1085;&#1089;&#1090;&#1088;&#1091;&#1082;&#1094;&#1080;&#1103;%20&#1087;&#1086;%20&#1088;&#1072;&#1073;&#1086;&#1090;&#1077;%20&#1089;%20&#1088;&#1077;&#1079;&#1086;&#1083;&#1102;&#1094;&#1080;&#1103;&#1084;&#1080;.docx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LongProperties xmlns="http://schemas.microsoft.com/office/2006/metadata/longProperties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2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5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BA7EE257-DC77-4A2A-BF82-23FE336330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13</Pages>
  <Words>2542</Words>
  <Characters>14495</Characters>
  <Application>Microsoft Office Word</Application>
  <DocSecurity>0</DocSecurity>
  <Lines>120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17003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Коршунов А.Д.</cp:lastModifiedBy>
  <cp:revision>66</cp:revision>
  <cp:lastPrinted>2010-08-11T10:55:00Z</cp:lastPrinted>
  <dcterms:created xsi:type="dcterms:W3CDTF">2018-11-19T08:19:00Z</dcterms:created>
  <dcterms:modified xsi:type="dcterms:W3CDTF">2019-01-21T08:56:00Z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