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C514AB8" w14:textId="723BCA9C" w:rsidR="00C603B9" w:rsidRPr="0050646A" w:rsidRDefault="006D0893" w:rsidP="005956B8">
      <w:pPr>
        <w:jc w:val="center"/>
        <w:rPr>
          <w:b/>
        </w:rPr>
      </w:pPr>
      <w:r>
        <w:rPr>
          <w:b/>
        </w:rPr>
        <w:t>И</w:t>
      </w:r>
      <w:r w:rsidR="00196086">
        <w:rPr>
          <w:b/>
        </w:rPr>
        <w:t xml:space="preserve">НСТРУКЦИЯ ПО </w:t>
      </w:r>
      <w:r w:rsidR="003971D1">
        <w:rPr>
          <w:b/>
        </w:rPr>
        <w:t>РАБОТЕ С ОРГАНИЗАЦИОННО-</w:t>
      </w:r>
      <w:r w:rsidR="005956B8">
        <w:rPr>
          <w:b/>
        </w:rPr>
        <w:t>РАСПОРЯДИТЕЛЬНЫМИ ДОКУМЕНТАМИ</w:t>
      </w:r>
      <w:ins w:id="0" w:author="Шайнога Василий Иванович" w:date="2020-08-31T10:57:00Z">
        <w:r w:rsidR="0050646A">
          <w:rPr>
            <w:b/>
          </w:rPr>
          <w:t xml:space="preserve"> (ПРИКАЗ, РАСПОРЯЖЕНИЕ)</w:t>
        </w:r>
      </w:ins>
    </w:p>
    <w:p w14:paraId="486266F0" w14:textId="63264E9D" w:rsidR="00B9105C" w:rsidRDefault="00B9105C" w:rsidP="005956B8">
      <w:pPr>
        <w:jc w:val="center"/>
        <w:rPr>
          <w:b/>
        </w:rPr>
      </w:pPr>
      <w:r>
        <w:rPr>
          <w:b/>
        </w:rPr>
        <w:t>на примере Распоряжения</w:t>
      </w:r>
    </w:p>
    <w:p w14:paraId="562866AE" w14:textId="285EAB9C" w:rsidR="0096406E" w:rsidRDefault="00304A79" w:rsidP="0096406E">
      <w:pPr>
        <w:keepNext/>
        <w:spacing w:before="100" w:beforeAutospacing="1" w:after="100" w:afterAutospacing="1"/>
        <w:jc w:val="center"/>
      </w:pPr>
      <w:r>
        <w:object w:dxaOrig="9938" w:dyaOrig="27510" w14:anchorId="244F7A8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6.9pt;height:702.75pt" o:ole="">
            <v:imagedata r:id="rId14" o:title=""/>
          </v:shape>
          <o:OLEObject Type="Embed" ProgID="Visio.Drawing.15" ShapeID="_x0000_i1025" DrawAspect="Content" ObjectID="_1660465383" r:id="rId15"/>
        </w:object>
      </w:r>
    </w:p>
    <w:p w14:paraId="44AB050D" w14:textId="34EA9812" w:rsidR="0096406E" w:rsidRPr="0096406E" w:rsidRDefault="0096406E" w:rsidP="0096406E">
      <w:pPr>
        <w:pStyle w:val="ad"/>
        <w:jc w:val="center"/>
        <w:rPr>
          <w:b/>
          <w:i w:val="0"/>
          <w:color w:val="auto"/>
          <w:sz w:val="24"/>
          <w:szCs w:val="24"/>
        </w:rPr>
      </w:pPr>
      <w:r w:rsidRPr="0096406E">
        <w:rPr>
          <w:i w:val="0"/>
          <w:color w:val="auto"/>
          <w:sz w:val="24"/>
          <w:szCs w:val="24"/>
        </w:rPr>
        <w:t>Рисунок</w:t>
      </w:r>
      <w:r>
        <w:rPr>
          <w:i w:val="0"/>
          <w:color w:val="auto"/>
          <w:sz w:val="24"/>
          <w:szCs w:val="24"/>
        </w:rPr>
        <w:t> </w:t>
      </w:r>
      <w:r w:rsidRPr="0096406E">
        <w:rPr>
          <w:i w:val="0"/>
          <w:color w:val="auto"/>
          <w:sz w:val="24"/>
          <w:szCs w:val="24"/>
        </w:rPr>
        <w:fldChar w:fldCharType="begin"/>
      </w:r>
      <w:r w:rsidRPr="0096406E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96406E">
        <w:rPr>
          <w:i w:val="0"/>
          <w:color w:val="auto"/>
          <w:sz w:val="24"/>
          <w:szCs w:val="24"/>
        </w:rPr>
        <w:fldChar w:fldCharType="separate"/>
      </w:r>
      <w:r w:rsidRPr="0096406E">
        <w:rPr>
          <w:i w:val="0"/>
          <w:noProof/>
          <w:color w:val="auto"/>
          <w:sz w:val="24"/>
          <w:szCs w:val="24"/>
        </w:rPr>
        <w:t>1</w:t>
      </w:r>
      <w:r w:rsidRPr="0096406E">
        <w:rPr>
          <w:i w:val="0"/>
          <w:color w:val="auto"/>
          <w:sz w:val="24"/>
          <w:szCs w:val="24"/>
        </w:rPr>
        <w:fldChar w:fldCharType="end"/>
      </w:r>
      <w:r w:rsidRPr="0096406E">
        <w:rPr>
          <w:i w:val="0"/>
          <w:color w:val="auto"/>
          <w:sz w:val="24"/>
          <w:szCs w:val="24"/>
        </w:rPr>
        <w:t xml:space="preserve"> – Схема работы с ОРД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657"/>
        <w:gridCol w:w="4049"/>
      </w:tblGrid>
      <w:tr w:rsidR="002F1067" w:rsidRPr="00AB1E5B" w14:paraId="1FCAD97B" w14:textId="77777777" w:rsidTr="005B6EB0">
        <w:tc>
          <w:tcPr>
            <w:tcW w:w="6657" w:type="dxa"/>
            <w:tcBorders>
              <w:bottom w:val="nil"/>
            </w:tcBorders>
          </w:tcPr>
          <w:p w14:paraId="28859450" w14:textId="1C12B857" w:rsidR="003B3AA6" w:rsidRDefault="00320F0A" w:rsidP="00180F5A">
            <w:pPr>
              <w:tabs>
                <w:tab w:val="left" w:pos="252"/>
              </w:tabs>
              <w:spacing w:before="40"/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153691CA" wp14:editId="4E11E590">
                  <wp:extent cx="4090035" cy="2212340"/>
                  <wp:effectExtent l="0" t="0" r="571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creenshot_1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2212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D12D97" w14:textId="386E79D2" w:rsidR="00AD19ED" w:rsidRPr="00AB1E5B" w:rsidRDefault="00AD19ED" w:rsidP="00C15789">
            <w:pPr>
              <w:tabs>
                <w:tab w:val="left" w:pos="252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4049" w:type="dxa"/>
            <w:tcBorders>
              <w:bottom w:val="nil"/>
            </w:tcBorders>
          </w:tcPr>
          <w:p w14:paraId="3DCEDB6A" w14:textId="43F3ACE5" w:rsidR="008F68BB" w:rsidRPr="005152BF" w:rsidRDefault="008F68BB" w:rsidP="005152BF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 w:rsidRPr="005152BF">
              <w:rPr>
                <w:b/>
                <w:sz w:val="20"/>
                <w:szCs w:val="20"/>
              </w:rPr>
              <w:t>1.</w:t>
            </w:r>
            <w:r>
              <w:rPr>
                <w:b/>
                <w:sz w:val="20"/>
                <w:szCs w:val="20"/>
              </w:rPr>
              <w:t> Создание</w:t>
            </w:r>
            <w:r w:rsidRPr="005152BF">
              <w:rPr>
                <w:b/>
                <w:sz w:val="20"/>
                <w:szCs w:val="20"/>
              </w:rPr>
              <w:t xml:space="preserve"> новой карточки </w:t>
            </w:r>
            <w:r w:rsidR="005956B8">
              <w:rPr>
                <w:b/>
                <w:sz w:val="20"/>
                <w:szCs w:val="20"/>
              </w:rPr>
              <w:t>ОРД</w:t>
            </w:r>
            <w:r w:rsidRPr="005152BF">
              <w:rPr>
                <w:b/>
                <w:sz w:val="20"/>
                <w:szCs w:val="20"/>
              </w:rPr>
              <w:t>.</w:t>
            </w:r>
          </w:p>
          <w:p w14:paraId="43C43804" w14:textId="05BD5826" w:rsidR="008F68BB" w:rsidRPr="007C2462" w:rsidRDefault="00D07B95" w:rsidP="005152BF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Исполнитель</w:t>
            </w:r>
            <w:r w:rsidR="008F68BB" w:rsidRPr="007C2462">
              <w:rPr>
                <w:i/>
                <w:sz w:val="20"/>
                <w:szCs w:val="20"/>
              </w:rPr>
              <w:t>:</w:t>
            </w:r>
          </w:p>
          <w:p w14:paraId="10FEF35C" w14:textId="6D77FC3A" w:rsidR="008F68BB" w:rsidRPr="00AB1E5B" w:rsidRDefault="008F68BB" w:rsidP="008755E3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1.1. В правом меню системы </w:t>
            </w:r>
            <w:r w:rsidR="00180F5A">
              <w:rPr>
                <w:sz w:val="20"/>
                <w:szCs w:val="20"/>
              </w:rPr>
              <w:t xml:space="preserve">выбрать «Создать карточку» → </w:t>
            </w:r>
            <w:r w:rsidR="00AD56C1">
              <w:rPr>
                <w:sz w:val="20"/>
                <w:szCs w:val="20"/>
              </w:rPr>
              <w:t xml:space="preserve">«Распорядительные» → </w:t>
            </w:r>
            <w:r w:rsidR="00180F5A">
              <w:rPr>
                <w:sz w:val="20"/>
                <w:szCs w:val="20"/>
              </w:rPr>
              <w:t>«</w:t>
            </w:r>
            <w:r w:rsidR="008755E3" w:rsidRPr="008755E3">
              <w:rPr>
                <w:sz w:val="20"/>
                <w:szCs w:val="20"/>
              </w:rPr>
              <w:t>&lt;</w:t>
            </w:r>
            <w:r w:rsidR="008755E3">
              <w:rPr>
                <w:sz w:val="20"/>
                <w:szCs w:val="20"/>
              </w:rPr>
              <w:t>Вид документа</w:t>
            </w:r>
            <w:r w:rsidR="008755E3" w:rsidRPr="008755E3">
              <w:rPr>
                <w:sz w:val="20"/>
                <w:szCs w:val="20"/>
              </w:rPr>
              <w:t>&gt;</w:t>
            </w:r>
            <w:r w:rsidR="00167BEE">
              <w:rPr>
                <w:sz w:val="20"/>
                <w:szCs w:val="20"/>
              </w:rPr>
              <w:t>»</w:t>
            </w:r>
            <w:r w:rsidR="008755E3">
              <w:rPr>
                <w:sz w:val="20"/>
                <w:szCs w:val="20"/>
              </w:rPr>
              <w:t xml:space="preserve"> (например, «</w:t>
            </w:r>
            <w:r w:rsidR="00167BEE">
              <w:rPr>
                <w:sz w:val="20"/>
                <w:szCs w:val="20"/>
              </w:rPr>
              <w:t>Распоряжение</w:t>
            </w:r>
            <w:r w:rsidRPr="005152BF">
              <w:rPr>
                <w:sz w:val="20"/>
                <w:szCs w:val="20"/>
              </w:rPr>
              <w:t>»</w:t>
            </w:r>
            <w:r w:rsidR="008755E3">
              <w:rPr>
                <w:sz w:val="20"/>
                <w:szCs w:val="20"/>
              </w:rPr>
              <w:t>)</w:t>
            </w:r>
            <w:r w:rsidR="00167BEE">
              <w:rPr>
                <w:sz w:val="20"/>
                <w:szCs w:val="20"/>
              </w:rPr>
              <w:t>.</w:t>
            </w:r>
          </w:p>
        </w:tc>
      </w:tr>
      <w:tr w:rsidR="002F1067" w:rsidRPr="00AB1E5B" w14:paraId="41D20639" w14:textId="77777777" w:rsidTr="00624ED8">
        <w:trPr>
          <w:trHeight w:val="4970"/>
        </w:trPr>
        <w:tc>
          <w:tcPr>
            <w:tcW w:w="6657" w:type="dxa"/>
            <w:tcBorders>
              <w:top w:val="nil"/>
              <w:bottom w:val="nil"/>
            </w:tcBorders>
          </w:tcPr>
          <w:p w14:paraId="3C6216A5" w14:textId="027DBF88" w:rsidR="00893295" w:rsidRDefault="00320F0A" w:rsidP="008F68BB">
            <w:pPr>
              <w:tabs>
                <w:tab w:val="left" w:pos="25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297317" wp14:editId="551A86BB">
                  <wp:extent cx="4098764" cy="1987826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Screenshot_2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9192" cy="2002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5367FE" w14:textId="31559C83" w:rsidR="005B6EB0" w:rsidRDefault="005B6EB0" w:rsidP="008F68BB">
            <w:pPr>
              <w:tabs>
                <w:tab w:val="left" w:pos="25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4C1D3E49" w14:textId="4068DBE2" w:rsidR="00893295" w:rsidRPr="00E66643" w:rsidRDefault="00893295" w:rsidP="00893295">
            <w:pPr>
              <w:tabs>
                <w:tab w:val="left" w:pos="252"/>
              </w:tabs>
              <w:jc w:val="both"/>
              <w:rPr>
                <w:spacing w:val="-6"/>
                <w:sz w:val="20"/>
                <w:szCs w:val="20"/>
              </w:rPr>
            </w:pPr>
            <w:r>
              <w:rPr>
                <w:sz w:val="20"/>
                <w:szCs w:val="20"/>
              </w:rPr>
              <w:t>1.2</w:t>
            </w:r>
            <w:r w:rsidRPr="00AB1E5B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 </w:t>
            </w:r>
            <w:r w:rsidRPr="004B7620">
              <w:rPr>
                <w:spacing w:val="-6"/>
                <w:sz w:val="20"/>
                <w:szCs w:val="20"/>
              </w:rPr>
              <w:t xml:space="preserve">В открывшемся окне РК заполнить </w:t>
            </w:r>
            <w:r>
              <w:rPr>
                <w:spacing w:val="-6"/>
                <w:sz w:val="20"/>
                <w:szCs w:val="20"/>
              </w:rPr>
              <w:t xml:space="preserve">необходимые </w:t>
            </w:r>
            <w:r w:rsidRPr="004B7620">
              <w:rPr>
                <w:spacing w:val="-6"/>
                <w:sz w:val="20"/>
                <w:szCs w:val="20"/>
              </w:rPr>
              <w:t>поля. Поля, отмеченные «</w:t>
            </w:r>
            <w:r w:rsidRPr="00E66643">
              <w:rPr>
                <w:b/>
                <w:spacing w:val="-6"/>
                <w:sz w:val="20"/>
                <w:szCs w:val="20"/>
              </w:rPr>
              <w:t>*</w:t>
            </w:r>
            <w:r w:rsidRPr="004B7620">
              <w:rPr>
                <w:spacing w:val="-6"/>
                <w:sz w:val="20"/>
                <w:szCs w:val="20"/>
              </w:rPr>
              <w:t>»</w:t>
            </w:r>
            <w:r w:rsidRPr="004B7620">
              <w:rPr>
                <w:color w:val="800000"/>
                <w:spacing w:val="-6"/>
                <w:sz w:val="20"/>
                <w:szCs w:val="20"/>
              </w:rPr>
              <w:t xml:space="preserve"> </w:t>
            </w:r>
            <w:r w:rsidRPr="004B7620">
              <w:rPr>
                <w:spacing w:val="-6"/>
                <w:sz w:val="20"/>
                <w:szCs w:val="20"/>
              </w:rPr>
              <w:t>являются обязательными для заполнения</w:t>
            </w:r>
            <w:r w:rsidR="00592CD5">
              <w:rPr>
                <w:color w:val="800000"/>
                <w:spacing w:val="-6"/>
                <w:sz w:val="20"/>
                <w:szCs w:val="20"/>
              </w:rPr>
              <w:t>.</w:t>
            </w:r>
          </w:p>
          <w:p w14:paraId="044D8343" w14:textId="77777777" w:rsidR="00592CD5" w:rsidRDefault="00893295" w:rsidP="00592CD5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E66643">
              <w:rPr>
                <w:sz w:val="20"/>
                <w:szCs w:val="20"/>
              </w:rPr>
              <w:t>«Содержание» – краткое описание документа;</w:t>
            </w:r>
          </w:p>
          <w:p w14:paraId="7DDABF17" w14:textId="373F0580" w:rsidR="00592CD5" w:rsidRDefault="00167BEE" w:rsidP="00592CD5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592CD5">
              <w:rPr>
                <w:sz w:val="20"/>
                <w:szCs w:val="20"/>
              </w:rPr>
              <w:t xml:space="preserve">«Расчет рассылки» </w:t>
            </w:r>
            <w:r w:rsidR="00592CD5">
              <w:rPr>
                <w:sz w:val="20"/>
                <w:szCs w:val="20"/>
              </w:rPr>
              <w:t>–</w:t>
            </w:r>
            <w:r w:rsidR="003C3D03" w:rsidRPr="00592CD5">
              <w:rPr>
                <w:spacing w:val="-6"/>
                <w:sz w:val="20"/>
                <w:szCs w:val="20"/>
              </w:rPr>
              <w:t xml:space="preserve"> </w:t>
            </w:r>
            <w:r w:rsidR="003C3D03" w:rsidRPr="00592CD5">
              <w:rPr>
                <w:sz w:val="20"/>
                <w:szCs w:val="20"/>
              </w:rPr>
              <w:t xml:space="preserve">ФИО </w:t>
            </w:r>
            <w:commentRangeStart w:id="1"/>
            <w:r w:rsidR="003C3D03" w:rsidRPr="00592CD5">
              <w:rPr>
                <w:sz w:val="20"/>
                <w:szCs w:val="20"/>
              </w:rPr>
              <w:t>сотрудник</w:t>
            </w:r>
            <w:r w:rsidR="00592CD5">
              <w:rPr>
                <w:sz w:val="20"/>
                <w:szCs w:val="20"/>
              </w:rPr>
              <w:t>а</w:t>
            </w:r>
            <w:commentRangeEnd w:id="1"/>
            <w:r w:rsidR="00E2763B">
              <w:rPr>
                <w:rStyle w:val="a5"/>
              </w:rPr>
              <w:commentReference w:id="1"/>
            </w:r>
            <w:r w:rsidR="003C3D03" w:rsidRPr="00592CD5">
              <w:rPr>
                <w:spacing w:val="-6"/>
                <w:sz w:val="20"/>
                <w:szCs w:val="20"/>
              </w:rPr>
              <w:t>, ком</w:t>
            </w:r>
            <w:r w:rsidR="00592CD5">
              <w:rPr>
                <w:spacing w:val="-6"/>
                <w:sz w:val="20"/>
                <w:szCs w:val="20"/>
              </w:rPr>
              <w:t>у</w:t>
            </w:r>
            <w:r w:rsidR="003C3D03" w:rsidRPr="00592CD5">
              <w:rPr>
                <w:spacing w:val="-6"/>
                <w:sz w:val="20"/>
                <w:szCs w:val="20"/>
              </w:rPr>
              <w:t xml:space="preserve"> документ придет на ознакомление</w:t>
            </w:r>
            <w:r w:rsidR="003C3D03" w:rsidRPr="00592CD5">
              <w:rPr>
                <w:sz w:val="20"/>
                <w:szCs w:val="20"/>
              </w:rPr>
              <w:t>;</w:t>
            </w:r>
          </w:p>
          <w:p w14:paraId="176D5ED9" w14:textId="77777777" w:rsidR="00592CD5" w:rsidRDefault="00167BEE" w:rsidP="00592CD5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592CD5">
              <w:rPr>
                <w:sz w:val="20"/>
                <w:szCs w:val="20"/>
              </w:rPr>
              <w:t>«Подписант</w:t>
            </w:r>
            <w:r w:rsidR="00893295" w:rsidRPr="00592CD5">
              <w:rPr>
                <w:sz w:val="20"/>
                <w:szCs w:val="20"/>
              </w:rPr>
              <w:t>» – ФИО сотрудник</w:t>
            </w:r>
            <w:r w:rsidR="00592CD5">
              <w:rPr>
                <w:sz w:val="20"/>
                <w:szCs w:val="20"/>
              </w:rPr>
              <w:t>а</w:t>
            </w:r>
            <w:r w:rsidR="00893295" w:rsidRPr="00592CD5">
              <w:rPr>
                <w:sz w:val="20"/>
                <w:szCs w:val="20"/>
              </w:rPr>
              <w:t>, кто подписал документ;</w:t>
            </w:r>
          </w:p>
          <w:p w14:paraId="7A14C903" w14:textId="77777777" w:rsidR="00592CD5" w:rsidRDefault="003C3D03" w:rsidP="00592CD5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commentRangeStart w:id="2"/>
            <w:r w:rsidRPr="00592CD5">
              <w:rPr>
                <w:sz w:val="20"/>
                <w:szCs w:val="20"/>
              </w:rPr>
              <w:t>«Исполнитель»</w:t>
            </w:r>
            <w:commentRangeEnd w:id="2"/>
            <w:r w:rsidR="00E2763B">
              <w:rPr>
                <w:rStyle w:val="a5"/>
              </w:rPr>
              <w:commentReference w:id="2"/>
            </w:r>
            <w:r w:rsidRPr="00592CD5">
              <w:rPr>
                <w:sz w:val="20"/>
                <w:szCs w:val="20"/>
              </w:rPr>
              <w:t xml:space="preserve"> – ФИО сотрудника, исполняющего операцию</w:t>
            </w:r>
            <w:r w:rsidR="00E866D2" w:rsidRPr="00592CD5">
              <w:rPr>
                <w:sz w:val="20"/>
                <w:szCs w:val="20"/>
              </w:rPr>
              <w:t>;</w:t>
            </w:r>
          </w:p>
          <w:p w14:paraId="3AD17913" w14:textId="77777777" w:rsidR="00592CD5" w:rsidRDefault="00893295" w:rsidP="00592CD5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592CD5">
              <w:rPr>
                <w:sz w:val="20"/>
                <w:szCs w:val="20"/>
              </w:rPr>
              <w:t>«Согласующие лица» – ФИО сотрудников, участвующих в процессе согласования;</w:t>
            </w:r>
          </w:p>
          <w:p w14:paraId="7275D129" w14:textId="77777777" w:rsidR="00592CD5" w:rsidRDefault="00E866D2" w:rsidP="00592CD5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commentRangeStart w:id="3"/>
            <w:r w:rsidRPr="00592CD5">
              <w:rPr>
                <w:sz w:val="20"/>
                <w:szCs w:val="20"/>
              </w:rPr>
              <w:t>«</w:t>
            </w:r>
            <w:proofErr w:type="spellStart"/>
            <w:r w:rsidRPr="00592CD5">
              <w:rPr>
                <w:sz w:val="20"/>
                <w:szCs w:val="20"/>
              </w:rPr>
              <w:t>Отвественный</w:t>
            </w:r>
            <w:proofErr w:type="spellEnd"/>
            <w:r w:rsidRPr="00592CD5">
              <w:rPr>
                <w:sz w:val="20"/>
                <w:szCs w:val="20"/>
              </w:rPr>
              <w:t xml:space="preserve"> за контроль исполнения»</w:t>
            </w:r>
            <w:commentRangeEnd w:id="3"/>
            <w:r w:rsidR="008F4FF6">
              <w:rPr>
                <w:rStyle w:val="a5"/>
              </w:rPr>
              <w:commentReference w:id="3"/>
            </w:r>
            <w:r w:rsidRPr="00592CD5">
              <w:rPr>
                <w:sz w:val="20"/>
                <w:szCs w:val="20"/>
              </w:rPr>
              <w:t xml:space="preserve"> </w:t>
            </w:r>
            <w:r w:rsidR="00592CD5">
              <w:rPr>
                <w:sz w:val="20"/>
                <w:szCs w:val="20"/>
              </w:rPr>
              <w:t>–</w:t>
            </w:r>
            <w:r w:rsidRPr="00592CD5">
              <w:rPr>
                <w:sz w:val="20"/>
                <w:szCs w:val="20"/>
              </w:rPr>
              <w:t xml:space="preserve"> ФИО сотрудника, </w:t>
            </w:r>
            <w:proofErr w:type="spellStart"/>
            <w:r w:rsidRPr="00592CD5">
              <w:rPr>
                <w:sz w:val="20"/>
                <w:szCs w:val="20"/>
              </w:rPr>
              <w:t>отвественого</w:t>
            </w:r>
            <w:proofErr w:type="spellEnd"/>
            <w:r w:rsidRPr="00592CD5">
              <w:rPr>
                <w:sz w:val="20"/>
                <w:szCs w:val="20"/>
              </w:rPr>
              <w:t xml:space="preserve"> за контроль исполнения задания;</w:t>
            </w:r>
          </w:p>
          <w:p w14:paraId="706B6C0A" w14:textId="01B2F354" w:rsidR="00665538" w:rsidRPr="00665538" w:rsidRDefault="00665538" w:rsidP="0066553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592CD5">
              <w:rPr>
                <w:sz w:val="20"/>
                <w:szCs w:val="20"/>
              </w:rPr>
              <w:t xml:space="preserve">«Состав документа» </w:t>
            </w:r>
            <w:r>
              <w:rPr>
                <w:sz w:val="20"/>
                <w:szCs w:val="20"/>
              </w:rPr>
              <w:t xml:space="preserve">– </w:t>
            </w:r>
            <w:commentRangeStart w:id="4"/>
            <w:r w:rsidRPr="00592CD5">
              <w:rPr>
                <w:sz w:val="20"/>
                <w:szCs w:val="20"/>
              </w:rPr>
              <w:t>состав документа</w:t>
            </w:r>
            <w:commentRangeEnd w:id="4"/>
            <w:r w:rsidR="008F4FF6">
              <w:rPr>
                <w:rStyle w:val="a5"/>
              </w:rPr>
              <w:commentReference w:id="4"/>
            </w:r>
            <w:r w:rsidRPr="00592CD5">
              <w:rPr>
                <w:sz w:val="20"/>
                <w:szCs w:val="20"/>
              </w:rPr>
              <w:t>;</w:t>
            </w:r>
          </w:p>
          <w:p w14:paraId="07CAB657" w14:textId="1A68E894" w:rsidR="00665538" w:rsidRPr="00665538" w:rsidRDefault="00665538" w:rsidP="0066553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592CD5">
              <w:rPr>
                <w:sz w:val="20"/>
                <w:szCs w:val="20"/>
              </w:rPr>
              <w:t>«Количество экземпляров» – количество экземпляров документа;</w:t>
            </w:r>
          </w:p>
          <w:p w14:paraId="06FF0AEA" w14:textId="77777777" w:rsidR="00592CD5" w:rsidRDefault="00893295" w:rsidP="00592CD5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592CD5">
              <w:rPr>
                <w:sz w:val="20"/>
                <w:szCs w:val="20"/>
              </w:rPr>
              <w:t>«Рубрики» – выбор из списка справочников рубрик для дополнительной классификации документов;</w:t>
            </w:r>
          </w:p>
          <w:p w14:paraId="492D8F58" w14:textId="164CC14F" w:rsidR="00665538" w:rsidRDefault="00665538" w:rsidP="00592CD5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commentRangeStart w:id="5"/>
            <w:r>
              <w:rPr>
                <w:sz w:val="20"/>
                <w:szCs w:val="20"/>
              </w:rPr>
              <w:t>«На контроле»</w:t>
            </w:r>
            <w:commentRangeEnd w:id="5"/>
            <w:r w:rsidR="00B613F4">
              <w:rPr>
                <w:rStyle w:val="a5"/>
              </w:rPr>
              <w:commentReference w:id="5"/>
            </w:r>
            <w:r>
              <w:rPr>
                <w:sz w:val="20"/>
                <w:szCs w:val="20"/>
              </w:rPr>
              <w:t xml:space="preserve"> – </w:t>
            </w:r>
            <w:r w:rsidR="00E62574">
              <w:rPr>
                <w:sz w:val="20"/>
                <w:szCs w:val="20"/>
              </w:rPr>
              <w:t xml:space="preserve">при установке </w:t>
            </w:r>
            <w:r w:rsidRPr="00E62574">
              <w:rPr>
                <w:sz w:val="20"/>
                <w:szCs w:val="20"/>
              </w:rPr>
              <w:t>флаг</w:t>
            </w:r>
            <w:r w:rsidR="00E62574">
              <w:rPr>
                <w:sz w:val="20"/>
                <w:szCs w:val="20"/>
              </w:rPr>
              <w:t>а</w:t>
            </w:r>
            <w:r w:rsidR="0069184B">
              <w:rPr>
                <w:sz w:val="20"/>
                <w:szCs w:val="20"/>
              </w:rPr>
              <w:t>, после этапа Р</w:t>
            </w:r>
            <w:r w:rsidR="00E62574">
              <w:rPr>
                <w:sz w:val="20"/>
                <w:szCs w:val="20"/>
              </w:rPr>
              <w:t xml:space="preserve">егистрации </w:t>
            </w:r>
            <w:r w:rsidR="0069184B">
              <w:rPr>
                <w:sz w:val="20"/>
                <w:szCs w:val="20"/>
              </w:rPr>
              <w:t>документ уходит к Сотрудникам Бюро Контроля для расписания резолюции; если флаг не установлен на ознакомление сотрудникам из поля «Расчет рассылки»; установку</w:t>
            </w:r>
            <w:r w:rsidR="0069184B" w:rsidRPr="0069184B">
              <w:rPr>
                <w:sz w:val="20"/>
                <w:szCs w:val="20"/>
              </w:rPr>
              <w:t>/</w:t>
            </w:r>
            <w:r w:rsidR="0069184B">
              <w:rPr>
                <w:sz w:val="20"/>
                <w:szCs w:val="20"/>
              </w:rPr>
              <w:t>снятие флага можно также поменять на этапе Регистрации;</w:t>
            </w:r>
          </w:p>
          <w:p w14:paraId="0303581C" w14:textId="77777777" w:rsidR="00D31968" w:rsidRDefault="00D31968" w:rsidP="00D3196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commentRangeStart w:id="6"/>
            <w:r w:rsidRPr="00775E28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>Дело (проект)» -</w:t>
            </w:r>
            <w:r w:rsidRPr="00775E28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указывается дело, в которое будет списан документ. Выбирается из справочника дел в архиве</w:t>
            </w:r>
            <w:r w:rsidRPr="00775E28">
              <w:rPr>
                <w:sz w:val="20"/>
                <w:szCs w:val="20"/>
              </w:rPr>
              <w:t>;</w:t>
            </w:r>
          </w:p>
          <w:p w14:paraId="64754C77" w14:textId="3257ECB6" w:rsidR="00D31968" w:rsidRDefault="00D31968" w:rsidP="00D3196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«Кол-во листов» - указывается количество листов в деле под списание данного документа;</w:t>
            </w:r>
            <w:commentRangeEnd w:id="6"/>
            <w:r w:rsidR="00064B6C">
              <w:rPr>
                <w:rStyle w:val="a5"/>
              </w:rPr>
              <w:commentReference w:id="6"/>
            </w:r>
          </w:p>
          <w:p w14:paraId="0C4276C1" w14:textId="3228FDF4" w:rsidR="0083182D" w:rsidRPr="00592CD5" w:rsidRDefault="0083182D" w:rsidP="00592CD5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commentRangeStart w:id="7"/>
            <w:r w:rsidRPr="00592CD5">
              <w:rPr>
                <w:sz w:val="20"/>
                <w:szCs w:val="20"/>
              </w:rPr>
              <w:t>таблица «Примечания»</w:t>
            </w:r>
            <w:commentRangeEnd w:id="7"/>
            <w:r w:rsidR="00A26CB6">
              <w:rPr>
                <w:rStyle w:val="a5"/>
              </w:rPr>
              <w:commentReference w:id="7"/>
            </w:r>
            <w:r w:rsidRPr="00592CD5">
              <w:rPr>
                <w:sz w:val="20"/>
                <w:szCs w:val="20"/>
              </w:rPr>
              <w:t xml:space="preserve"> заполняе</w:t>
            </w:r>
            <w:r w:rsidR="00893295" w:rsidRPr="00592CD5">
              <w:rPr>
                <w:sz w:val="20"/>
                <w:szCs w:val="20"/>
              </w:rPr>
              <w:t xml:space="preserve">тся по кнопке </w:t>
            </w:r>
            <w:r w:rsidR="00893295">
              <w:rPr>
                <w:noProof/>
              </w:rPr>
              <w:drawing>
                <wp:inline distT="0" distB="0" distL="0" distR="0" wp14:anchorId="5A4A5B10" wp14:editId="719455C4">
                  <wp:extent cx="857250" cy="276225"/>
                  <wp:effectExtent l="0" t="0" r="0" b="95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92CD5">
              <w:rPr>
                <w:sz w:val="20"/>
                <w:szCs w:val="20"/>
              </w:rPr>
              <w:t>:</w:t>
            </w:r>
          </w:p>
          <w:p w14:paraId="63BB496B" w14:textId="77777777" w:rsidR="0083182D" w:rsidRDefault="0083182D" w:rsidP="00592CD5">
            <w:pPr>
              <w:pStyle w:val="aa"/>
              <w:numPr>
                <w:ilvl w:val="0"/>
                <w:numId w:val="27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«Дата» – дата, когда было добавлено примечание (заполняется автоматически);</w:t>
            </w:r>
          </w:p>
          <w:p w14:paraId="22FC8C47" w14:textId="77777777" w:rsidR="0083182D" w:rsidRDefault="0083182D" w:rsidP="0083182D">
            <w:pPr>
              <w:pStyle w:val="aa"/>
              <w:numPr>
                <w:ilvl w:val="0"/>
                <w:numId w:val="27"/>
              </w:numPr>
              <w:ind w:left="850" w:hanging="425"/>
              <w:jc w:val="both"/>
              <w:rPr>
                <w:sz w:val="20"/>
                <w:szCs w:val="20"/>
              </w:rPr>
            </w:pPr>
            <w:r w:rsidRPr="00282437">
              <w:rPr>
                <w:sz w:val="20"/>
                <w:szCs w:val="20"/>
              </w:rPr>
              <w:t xml:space="preserve">«Автор примечания» – ФИО сотрудника, кто добавил </w:t>
            </w:r>
            <w:r w:rsidRPr="00282437">
              <w:rPr>
                <w:sz w:val="20"/>
                <w:szCs w:val="20"/>
              </w:rPr>
              <w:lastRenderedPageBreak/>
              <w:t>примечание</w:t>
            </w:r>
            <w:r>
              <w:rPr>
                <w:sz w:val="20"/>
                <w:szCs w:val="20"/>
              </w:rPr>
              <w:t xml:space="preserve"> (заполняется автоматически)</w:t>
            </w:r>
            <w:r w:rsidRPr="00282437">
              <w:rPr>
                <w:sz w:val="20"/>
                <w:szCs w:val="20"/>
              </w:rPr>
              <w:t>;</w:t>
            </w:r>
          </w:p>
          <w:p w14:paraId="4D9E43AD" w14:textId="77777777" w:rsidR="0083182D" w:rsidRDefault="0083182D" w:rsidP="0083182D">
            <w:pPr>
              <w:pStyle w:val="aa"/>
              <w:numPr>
                <w:ilvl w:val="0"/>
                <w:numId w:val="27"/>
              </w:numPr>
              <w:ind w:left="850" w:hanging="425"/>
              <w:jc w:val="both"/>
              <w:rPr>
                <w:sz w:val="20"/>
                <w:szCs w:val="20"/>
              </w:rPr>
            </w:pPr>
            <w:r w:rsidRPr="00282437">
              <w:rPr>
                <w:sz w:val="20"/>
                <w:szCs w:val="20"/>
              </w:rPr>
              <w:t>«Примечание» – те</w:t>
            </w:r>
            <w:proofErr w:type="gramStart"/>
            <w:r w:rsidRPr="00282437">
              <w:rPr>
                <w:sz w:val="20"/>
                <w:szCs w:val="20"/>
              </w:rPr>
              <w:t>кст пр</w:t>
            </w:r>
            <w:proofErr w:type="gramEnd"/>
            <w:r w:rsidRPr="00282437">
              <w:rPr>
                <w:sz w:val="20"/>
                <w:szCs w:val="20"/>
              </w:rPr>
              <w:t>имечания.</w:t>
            </w:r>
          </w:p>
          <w:p w14:paraId="7911C699" w14:textId="50B38B80" w:rsidR="000F0741" w:rsidRPr="000F0741" w:rsidRDefault="000F0741">
            <w:pPr>
              <w:ind w:left="6" w:firstLine="419"/>
              <w:jc w:val="both"/>
              <w:rPr>
                <w:sz w:val="20"/>
                <w:szCs w:val="20"/>
              </w:rPr>
              <w:pPrChange w:id="8" w:author="Шайнога Василий Иванович" w:date="2020-08-31T11:11:00Z">
                <w:pPr>
                  <w:ind w:left="425"/>
                  <w:jc w:val="both"/>
                </w:pPr>
              </w:pPrChange>
            </w:pPr>
            <w:r>
              <w:rPr>
                <w:sz w:val="20"/>
                <w:szCs w:val="20"/>
              </w:rPr>
              <w:t>После заполнения поля «Примечание»</w:t>
            </w:r>
            <w:ins w:id="9" w:author="Шайнога Василий Иванович" w:date="2020-08-31T11:10:00Z">
              <w:r w:rsidR="00A26CB6">
                <w:rPr>
                  <w:sz w:val="20"/>
                  <w:szCs w:val="20"/>
                </w:rPr>
                <w:t xml:space="preserve"> </w:t>
              </w:r>
            </w:ins>
            <w:del w:id="10" w:author="Шайнога Василий Иванович" w:date="2020-08-31T11:10:00Z">
              <w:r w:rsidDel="00A26CB6">
                <w:rPr>
                  <w:sz w:val="20"/>
                  <w:szCs w:val="20"/>
                </w:rPr>
                <w:delText xml:space="preserve"> </w:delText>
              </w:r>
            </w:del>
            <w:r>
              <w:rPr>
                <w:sz w:val="20"/>
                <w:szCs w:val="20"/>
              </w:rPr>
              <w:t>нажать кнопку «Сохранить».</w:t>
            </w:r>
          </w:p>
          <w:p w14:paraId="54E8EC12" w14:textId="77777777" w:rsidR="00ED0D6A" w:rsidRDefault="008F10D3" w:rsidP="00592CD5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 xml:space="preserve">Поля «Исполнитель», «Проектный номер», «Дата создания», «Ввел данные», «Подразделение» </w:t>
            </w:r>
            <w:r w:rsidR="0083182D">
              <w:rPr>
                <w:sz w:val="20"/>
                <w:szCs w:val="20"/>
              </w:rPr>
              <w:t>заполняются автоматически.</w:t>
            </w:r>
            <w:proofErr w:type="gramEnd"/>
          </w:p>
          <w:p w14:paraId="06B55A37" w14:textId="77777777" w:rsidR="00624ED8" w:rsidRDefault="00624ED8" w:rsidP="00624ED8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commentRangeStart w:id="11"/>
            <w:r>
              <w:rPr>
                <w:sz w:val="20"/>
                <w:szCs w:val="20"/>
              </w:rPr>
              <w:t xml:space="preserve">Поле «Состояние» по умолчанию устанавливается значение «Проект». Поле не доступно для редактирования, по мере прохождения документа по маршруту значение автоматически </w:t>
            </w:r>
            <w:proofErr w:type="spellStart"/>
            <w:r>
              <w:rPr>
                <w:sz w:val="20"/>
                <w:szCs w:val="20"/>
              </w:rPr>
              <w:t>менются</w:t>
            </w:r>
            <w:proofErr w:type="spellEnd"/>
            <w:r>
              <w:rPr>
                <w:sz w:val="20"/>
                <w:szCs w:val="20"/>
              </w:rPr>
              <w:t xml:space="preserve"> в зависимости от этапа маршрута.</w:t>
            </w:r>
          </w:p>
          <w:p w14:paraId="7652A421" w14:textId="77777777" w:rsidR="00624ED8" w:rsidRDefault="00624ED8" w:rsidP="00624ED8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Поле «Вид ограничения доступа» не доступно для редактирования.</w:t>
            </w:r>
          </w:p>
          <w:p w14:paraId="79C97D1F" w14:textId="5B6F7003" w:rsidR="00624ED8" w:rsidRPr="005152BF" w:rsidRDefault="00624ED8" w:rsidP="00624ED8">
            <w:pPr>
              <w:pStyle w:val="phNormal"/>
              <w:spacing w:line="240" w:lineRule="auto"/>
              <w:ind w:firstLine="0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Поле «Уровень доступа» не доступно для редактирования, по умолчанию значение устанавливается «Общий».</w:t>
            </w:r>
            <w:commentRangeEnd w:id="11"/>
            <w:r w:rsidR="00A26CB6">
              <w:rPr>
                <w:rStyle w:val="a5"/>
              </w:rPr>
              <w:commentReference w:id="11"/>
            </w:r>
          </w:p>
        </w:tc>
      </w:tr>
      <w:tr w:rsidR="002F1067" w:rsidRPr="00AB1E5B" w14:paraId="1E8A305F" w14:textId="77777777" w:rsidTr="001263F7">
        <w:trPr>
          <w:cantSplit/>
          <w:trHeight w:val="1552"/>
        </w:trPr>
        <w:tc>
          <w:tcPr>
            <w:tcW w:w="6657" w:type="dxa"/>
            <w:tcBorders>
              <w:top w:val="nil"/>
              <w:bottom w:val="nil"/>
            </w:tcBorders>
          </w:tcPr>
          <w:p w14:paraId="0D913AEE" w14:textId="6080D5EA" w:rsidR="00ED0D6A" w:rsidRDefault="00320F0A" w:rsidP="00ED0D6A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9B4EFE" wp14:editId="151982F9">
                  <wp:extent cx="4090035" cy="845820"/>
                  <wp:effectExtent l="0" t="0" r="5715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creenshot_3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845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2FFB6" w14:textId="22AE2369" w:rsidR="00E455FA" w:rsidRDefault="00E455FA" w:rsidP="00ED0D6A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7B08E01A" w14:textId="3E652041" w:rsidR="00893295" w:rsidRDefault="00893295" w:rsidP="0068052F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Pr="00AB1E5B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3</w:t>
            </w:r>
            <w:r w:rsidRPr="00AB1E5B">
              <w:rPr>
                <w:sz w:val="20"/>
                <w:szCs w:val="20"/>
              </w:rPr>
              <w:t>. </w:t>
            </w:r>
            <w:commentRangeStart w:id="12"/>
            <w:r w:rsidRPr="00AB1E5B">
              <w:rPr>
                <w:sz w:val="20"/>
                <w:szCs w:val="20"/>
              </w:rPr>
              <w:t>Для добавления файла</w:t>
            </w:r>
            <w:commentRangeEnd w:id="12"/>
            <w:r w:rsidR="00792C35">
              <w:rPr>
                <w:rStyle w:val="a5"/>
              </w:rPr>
              <w:commentReference w:id="12"/>
            </w:r>
            <w:r w:rsidRPr="00AB1E5B">
              <w:rPr>
                <w:sz w:val="20"/>
                <w:szCs w:val="20"/>
              </w:rPr>
              <w:t xml:space="preserve"> документа </w:t>
            </w:r>
            <w:r>
              <w:rPr>
                <w:sz w:val="20"/>
                <w:szCs w:val="20"/>
              </w:rPr>
              <w:t xml:space="preserve">во вкладке «Файлы и связи» </w:t>
            </w:r>
            <w:r w:rsidRPr="00AB1E5B">
              <w:rPr>
                <w:sz w:val="20"/>
                <w:szCs w:val="20"/>
              </w:rPr>
              <w:t xml:space="preserve">нажать в </w:t>
            </w:r>
            <w:r>
              <w:rPr>
                <w:sz w:val="20"/>
                <w:szCs w:val="20"/>
              </w:rPr>
              <w:t>разделе «Файлы»</w:t>
            </w:r>
            <w:r w:rsidRPr="00AB1E5B">
              <w:rPr>
                <w:sz w:val="20"/>
                <w:szCs w:val="20"/>
              </w:rPr>
              <w:t xml:space="preserve"> кнопку </w:t>
            </w:r>
            <w:r>
              <w:rPr>
                <w:noProof/>
              </w:rPr>
              <w:drawing>
                <wp:inline distT="0" distB="0" distL="0" distR="0" wp14:anchorId="3B00D254" wp14:editId="2991AE25">
                  <wp:extent cx="142875" cy="485775"/>
                  <wp:effectExtent l="0" t="0" r="9525" b="952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B1E5B">
              <w:rPr>
                <w:sz w:val="20"/>
                <w:szCs w:val="20"/>
              </w:rPr>
              <w:t xml:space="preserve">, выбрать </w:t>
            </w:r>
            <w:commentRangeStart w:id="13"/>
            <w:r w:rsidRPr="00AB1E5B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>Загрузить файлы</w:t>
            </w:r>
            <w:r w:rsidRPr="00AB1E5B">
              <w:rPr>
                <w:sz w:val="20"/>
                <w:szCs w:val="20"/>
              </w:rPr>
              <w:t>»</w:t>
            </w:r>
            <w:commentRangeEnd w:id="13"/>
            <w:r w:rsidR="00792C35">
              <w:rPr>
                <w:rStyle w:val="a5"/>
              </w:rPr>
              <w:commentReference w:id="13"/>
            </w:r>
            <w:r>
              <w:rPr>
                <w:sz w:val="20"/>
                <w:szCs w:val="20"/>
              </w:rPr>
              <w:t>,</w:t>
            </w:r>
            <w:r w:rsidRPr="00AB1E5B">
              <w:rPr>
                <w:sz w:val="20"/>
                <w:szCs w:val="20"/>
              </w:rPr>
              <w:t xml:space="preserve"> указать </w:t>
            </w:r>
            <w:r>
              <w:rPr>
                <w:sz w:val="20"/>
                <w:szCs w:val="20"/>
              </w:rPr>
              <w:t>необходим</w:t>
            </w:r>
            <w:r w:rsidR="00E455FA">
              <w:rPr>
                <w:sz w:val="20"/>
                <w:szCs w:val="20"/>
              </w:rPr>
              <w:t>ый файл.</w:t>
            </w:r>
          </w:p>
        </w:tc>
      </w:tr>
      <w:tr w:rsidR="00E455FA" w:rsidRPr="00AB1E5B" w14:paraId="47F81A8E" w14:textId="77777777" w:rsidTr="001263F7">
        <w:trPr>
          <w:cantSplit/>
          <w:trHeight w:val="2101"/>
        </w:trPr>
        <w:tc>
          <w:tcPr>
            <w:tcW w:w="6657" w:type="dxa"/>
            <w:tcBorders>
              <w:top w:val="nil"/>
              <w:bottom w:val="nil"/>
            </w:tcBorders>
          </w:tcPr>
          <w:p w14:paraId="06E7F724" w14:textId="65634367" w:rsidR="00E455FA" w:rsidRDefault="00320F0A" w:rsidP="00ED0D6A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1DC19A" wp14:editId="24A7FE90">
                  <wp:extent cx="2308380" cy="91440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Screenshot_4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257" cy="91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166CEE" w14:textId="77777777" w:rsidR="00E455FA" w:rsidRDefault="00E455FA" w:rsidP="00ED0D6A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141F868A" w14:textId="77777777" w:rsidR="00E455FA" w:rsidRDefault="00E455FA" w:rsidP="00E455FA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Выбрать </w:t>
            </w:r>
            <w:r w:rsidRPr="007B1F6D">
              <w:rPr>
                <w:sz w:val="20"/>
                <w:szCs w:val="20"/>
              </w:rPr>
              <w:t>категорию файла</w:t>
            </w:r>
            <w:r>
              <w:rPr>
                <w:sz w:val="20"/>
                <w:szCs w:val="20"/>
              </w:rPr>
              <w:t xml:space="preserve"> «Согласуемый документ»:</w:t>
            </w:r>
          </w:p>
          <w:p w14:paraId="18792484" w14:textId="77777777" w:rsidR="00E455FA" w:rsidRDefault="00E455FA" w:rsidP="00E455FA">
            <w:pPr>
              <w:pStyle w:val="aa"/>
              <w:numPr>
                <w:ilvl w:val="0"/>
                <w:numId w:val="28"/>
              </w:numPr>
              <w:ind w:left="425" w:hanging="425"/>
              <w:jc w:val="both"/>
              <w:rPr>
                <w:spacing w:val="-2"/>
                <w:sz w:val="20"/>
                <w:szCs w:val="20"/>
              </w:rPr>
            </w:pPr>
            <w:r>
              <w:rPr>
                <w:spacing w:val="-2"/>
                <w:sz w:val="20"/>
                <w:szCs w:val="20"/>
              </w:rPr>
              <w:t>«Согласуемый документ» – документ, который отправляется на согласование;</w:t>
            </w:r>
          </w:p>
          <w:p w14:paraId="370BBCB1" w14:textId="77777777" w:rsidR="00E455FA" w:rsidRDefault="00E455FA" w:rsidP="00E455FA">
            <w:pPr>
              <w:pStyle w:val="aa"/>
              <w:numPr>
                <w:ilvl w:val="0"/>
                <w:numId w:val="28"/>
              </w:numPr>
              <w:ind w:left="425" w:hanging="425"/>
              <w:jc w:val="both"/>
              <w:rPr>
                <w:spacing w:val="-2"/>
                <w:sz w:val="20"/>
                <w:szCs w:val="20"/>
              </w:rPr>
            </w:pPr>
            <w:r w:rsidRPr="0080047C">
              <w:rPr>
                <w:spacing w:val="-2"/>
                <w:sz w:val="20"/>
                <w:szCs w:val="20"/>
              </w:rPr>
              <w:t>«Приложе</w:t>
            </w:r>
            <w:r>
              <w:rPr>
                <w:spacing w:val="-2"/>
                <w:sz w:val="20"/>
                <w:szCs w:val="20"/>
              </w:rPr>
              <w:t>ние» – дополнительные документы;</w:t>
            </w:r>
          </w:p>
          <w:p w14:paraId="5BDD9CD9" w14:textId="4D278269" w:rsidR="00924516" w:rsidRDefault="00924516" w:rsidP="00E455FA">
            <w:pPr>
              <w:pStyle w:val="aa"/>
              <w:numPr>
                <w:ilvl w:val="0"/>
                <w:numId w:val="28"/>
              </w:numPr>
              <w:ind w:left="425" w:hanging="425"/>
              <w:jc w:val="both"/>
              <w:rPr>
                <w:spacing w:val="-2"/>
                <w:sz w:val="20"/>
                <w:szCs w:val="20"/>
              </w:rPr>
            </w:pPr>
            <w:commentRangeStart w:id="14"/>
            <w:r>
              <w:rPr>
                <w:spacing w:val="-2"/>
                <w:sz w:val="20"/>
                <w:szCs w:val="20"/>
              </w:rPr>
              <w:t>«Документ с резолюцией» - документ с расписанной резолюцией;</w:t>
            </w:r>
          </w:p>
          <w:p w14:paraId="7F5DAE63" w14:textId="58529DE7" w:rsidR="00E455FA" w:rsidRPr="00E455FA" w:rsidRDefault="00E455FA" w:rsidP="00E455FA">
            <w:pPr>
              <w:pStyle w:val="aa"/>
              <w:numPr>
                <w:ilvl w:val="0"/>
                <w:numId w:val="28"/>
              </w:numPr>
              <w:ind w:left="425" w:hanging="425"/>
              <w:jc w:val="both"/>
              <w:rPr>
                <w:spacing w:val="-2"/>
                <w:sz w:val="20"/>
                <w:szCs w:val="20"/>
              </w:rPr>
            </w:pPr>
            <w:r w:rsidRPr="00E455FA">
              <w:rPr>
                <w:spacing w:val="-2"/>
                <w:sz w:val="20"/>
                <w:szCs w:val="20"/>
              </w:rPr>
              <w:t>«Подписанный экземпляр» – подписанный экземпляр документа.</w:t>
            </w:r>
            <w:commentRangeEnd w:id="14"/>
            <w:r w:rsidR="00AA0739">
              <w:rPr>
                <w:rStyle w:val="a5"/>
              </w:rPr>
              <w:commentReference w:id="14"/>
            </w:r>
          </w:p>
        </w:tc>
      </w:tr>
      <w:tr w:rsidR="00E455FA" w:rsidRPr="00AB1E5B" w14:paraId="5577AB47" w14:textId="77777777" w:rsidTr="001263F7">
        <w:trPr>
          <w:cantSplit/>
          <w:trHeight w:val="1550"/>
        </w:trPr>
        <w:tc>
          <w:tcPr>
            <w:tcW w:w="6657" w:type="dxa"/>
            <w:tcBorders>
              <w:top w:val="nil"/>
              <w:bottom w:val="nil"/>
            </w:tcBorders>
          </w:tcPr>
          <w:p w14:paraId="7A63EE04" w14:textId="4A15278C" w:rsidR="00E455FA" w:rsidRDefault="00320F0A" w:rsidP="00ED0D6A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9AFBBB" wp14:editId="0A2047AF">
                  <wp:extent cx="4090035" cy="854710"/>
                  <wp:effectExtent l="0" t="0" r="5715" b="254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shot_5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85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871FA3" w14:textId="77777777" w:rsidR="00E455FA" w:rsidRDefault="00E455FA" w:rsidP="00ED0D6A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7038E18F" w14:textId="77777777" w:rsidR="00E455FA" w:rsidRDefault="00E455FA" w:rsidP="00E455FA">
            <w:pPr>
              <w:tabs>
                <w:tab w:val="left" w:pos="252"/>
              </w:tabs>
              <w:jc w:val="both"/>
              <w:rPr>
                <w:ins w:id="15" w:author="Шайнога Василий Иванович" w:date="2020-08-31T12:59:00Z"/>
                <w:sz w:val="20"/>
                <w:szCs w:val="20"/>
              </w:rPr>
            </w:pPr>
            <w:del w:id="16" w:author="Шайнога Василий Иванович" w:date="2020-08-31T11:18:00Z">
              <w:r w:rsidDel="00AA0739">
                <w:rPr>
                  <w:sz w:val="20"/>
                  <w:szCs w:val="20"/>
                </w:rPr>
                <w:delText>Загруженный документ</w:delText>
              </w:r>
            </w:del>
            <w:ins w:id="17" w:author="Шайнога Василий Иванович" w:date="2020-08-31T11:18:00Z">
              <w:r w:rsidR="00AA0739">
                <w:rPr>
                  <w:sz w:val="20"/>
                  <w:szCs w:val="20"/>
                </w:rPr>
                <w:t>Созданный по шаблону файл</w:t>
              </w:r>
            </w:ins>
            <w:r>
              <w:rPr>
                <w:sz w:val="20"/>
                <w:szCs w:val="20"/>
              </w:rPr>
              <w:t xml:space="preserve"> отобразится в разделе «Файлы» в категории «Согласуемый документ».</w:t>
            </w:r>
          </w:p>
          <w:p w14:paraId="61D5785E" w14:textId="51321EDD" w:rsidR="00155C1F" w:rsidRDefault="00155C1F" w:rsidP="00E455FA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commentRangeStart w:id="18"/>
            <w:ins w:id="19" w:author="Шайнога Василий Иванович" w:date="2020-08-31T12:59:00Z">
              <w:r>
                <w:rPr>
                  <w:sz w:val="20"/>
                  <w:szCs w:val="20"/>
                </w:rPr>
                <w:t>*</w:t>
              </w:r>
              <w:commentRangeEnd w:id="18"/>
              <w:r>
                <w:rPr>
                  <w:rStyle w:val="a5"/>
                </w:rPr>
                <w:commentReference w:id="18"/>
              </w:r>
            </w:ins>
          </w:p>
        </w:tc>
      </w:tr>
      <w:tr w:rsidR="002F1067" w:rsidRPr="00AB1E5B" w14:paraId="09DDB581" w14:textId="77777777" w:rsidTr="001B5F53">
        <w:tc>
          <w:tcPr>
            <w:tcW w:w="6657" w:type="dxa"/>
            <w:tcBorders>
              <w:top w:val="nil"/>
              <w:bottom w:val="single" w:sz="4" w:space="0" w:color="auto"/>
            </w:tcBorders>
          </w:tcPr>
          <w:p w14:paraId="15D755CE" w14:textId="464408B7" w:rsidR="00893295" w:rsidRDefault="00320F0A" w:rsidP="008F68BB">
            <w:pPr>
              <w:tabs>
                <w:tab w:val="left" w:pos="25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0F2208" wp14:editId="1CA73244">
                  <wp:extent cx="4090035" cy="2216785"/>
                  <wp:effectExtent l="0" t="0" r="5715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Screenshot_6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221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06E654" w14:textId="12A9C42B" w:rsidR="00ED0D6A" w:rsidRDefault="00ED0D6A" w:rsidP="008F68BB">
            <w:pPr>
              <w:tabs>
                <w:tab w:val="left" w:pos="25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single" w:sz="4" w:space="0" w:color="auto"/>
            </w:tcBorders>
          </w:tcPr>
          <w:p w14:paraId="7ABEEED7" w14:textId="229423FC" w:rsidR="00213A72" w:rsidRDefault="00893295" w:rsidP="00E455FA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Pr="00AB1E5B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4</w:t>
            </w:r>
            <w:r w:rsidRPr="00AB1E5B">
              <w:rPr>
                <w:sz w:val="20"/>
                <w:szCs w:val="20"/>
              </w:rPr>
              <w:t>. </w:t>
            </w:r>
            <w:commentRangeStart w:id="20"/>
            <w:r w:rsidR="00E455FA">
              <w:rPr>
                <w:sz w:val="20"/>
                <w:szCs w:val="20"/>
              </w:rPr>
              <w:t>Для сохранения карточки распоряжения н</w:t>
            </w:r>
            <w:r w:rsidR="00E455FA" w:rsidRPr="00AB1E5B">
              <w:rPr>
                <w:sz w:val="20"/>
                <w:szCs w:val="20"/>
              </w:rPr>
              <w:t>ажать кнопку «Сохранить</w:t>
            </w:r>
            <w:r w:rsidR="00E455FA">
              <w:rPr>
                <w:sz w:val="20"/>
                <w:szCs w:val="20"/>
              </w:rPr>
              <w:t xml:space="preserve"> новую</w:t>
            </w:r>
            <w:r w:rsidR="00E455FA" w:rsidRPr="00AB1E5B">
              <w:rPr>
                <w:sz w:val="20"/>
                <w:szCs w:val="20"/>
              </w:rPr>
              <w:t>»</w:t>
            </w:r>
            <w:r w:rsidR="00E455FA">
              <w:rPr>
                <w:sz w:val="20"/>
                <w:szCs w:val="20"/>
              </w:rPr>
              <w:t xml:space="preserve"> в левом меню системы</w:t>
            </w:r>
            <w:r w:rsidR="00E455FA" w:rsidRPr="00AB1E5B">
              <w:rPr>
                <w:sz w:val="20"/>
                <w:szCs w:val="20"/>
              </w:rPr>
              <w:t>.</w:t>
            </w:r>
            <w:commentRangeEnd w:id="20"/>
            <w:r w:rsidR="0014027A">
              <w:rPr>
                <w:rStyle w:val="a5"/>
              </w:rPr>
              <w:commentReference w:id="20"/>
            </w:r>
          </w:p>
        </w:tc>
      </w:tr>
      <w:tr w:rsidR="002F1067" w:rsidRPr="00AB1E5B" w14:paraId="0AF59F5C" w14:textId="77777777" w:rsidTr="001B5F53">
        <w:trPr>
          <w:trHeight w:val="2217"/>
        </w:trPr>
        <w:tc>
          <w:tcPr>
            <w:tcW w:w="6657" w:type="dxa"/>
            <w:tcBorders>
              <w:bottom w:val="nil"/>
            </w:tcBorders>
          </w:tcPr>
          <w:p w14:paraId="1D51D866" w14:textId="4EAADF26" w:rsidR="000B21E3" w:rsidRDefault="00320F0A" w:rsidP="00C1578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0C3FA4C0" wp14:editId="422FD006">
                  <wp:extent cx="4091329" cy="2047164"/>
                  <wp:effectExtent l="0" t="0" r="4445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Screenshot_7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9512" cy="2061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1894E5" w14:textId="10BFCDBC" w:rsidR="00D85F8C" w:rsidRPr="00AB1E5B" w:rsidRDefault="00D85F8C" w:rsidP="009A5D02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4049" w:type="dxa"/>
            <w:tcBorders>
              <w:bottom w:val="nil"/>
            </w:tcBorders>
          </w:tcPr>
          <w:p w14:paraId="331517F1" w14:textId="1FBE98F7" w:rsidR="00D85F8C" w:rsidRPr="00AB1E5B" w:rsidRDefault="003B3AA6" w:rsidP="00533C2C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</w:t>
            </w:r>
            <w:r w:rsidR="00D85F8C" w:rsidRPr="00AB1E5B">
              <w:rPr>
                <w:b/>
                <w:sz w:val="20"/>
                <w:szCs w:val="20"/>
              </w:rPr>
              <w:t>. </w:t>
            </w:r>
            <w:commentRangeStart w:id="21"/>
            <w:r w:rsidR="00AA15D2">
              <w:rPr>
                <w:b/>
                <w:sz w:val="20"/>
                <w:szCs w:val="20"/>
              </w:rPr>
              <w:t>Проверка этапов маршрута документа и о</w:t>
            </w:r>
            <w:r w:rsidR="008F68BB">
              <w:rPr>
                <w:b/>
                <w:sz w:val="20"/>
                <w:szCs w:val="20"/>
              </w:rPr>
              <w:t xml:space="preserve">тправка </w:t>
            </w:r>
            <w:r w:rsidR="00345610">
              <w:rPr>
                <w:b/>
                <w:sz w:val="20"/>
                <w:szCs w:val="20"/>
              </w:rPr>
              <w:t>документа распоряжения на согласование</w:t>
            </w:r>
            <w:commentRangeEnd w:id="21"/>
            <w:r w:rsidR="00213A72">
              <w:rPr>
                <w:rStyle w:val="a5"/>
              </w:rPr>
              <w:commentReference w:id="21"/>
            </w:r>
            <w:r w:rsidR="00345610">
              <w:rPr>
                <w:b/>
                <w:sz w:val="20"/>
                <w:szCs w:val="20"/>
              </w:rPr>
              <w:t>.</w:t>
            </w:r>
          </w:p>
          <w:p w14:paraId="4B44510A" w14:textId="21F5C758" w:rsidR="008F68BB" w:rsidRPr="007C2462" w:rsidRDefault="00D07B95" w:rsidP="008F68BB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Исполнитель</w:t>
            </w:r>
            <w:r w:rsidR="008F68BB" w:rsidRPr="007C2462">
              <w:rPr>
                <w:i/>
                <w:sz w:val="20"/>
                <w:szCs w:val="20"/>
              </w:rPr>
              <w:t>:</w:t>
            </w:r>
          </w:p>
          <w:p w14:paraId="16E5DA55" w14:textId="77F3165B" w:rsidR="00D85F8C" w:rsidRPr="00AB1E5B" w:rsidRDefault="003B3AA6" w:rsidP="0068052F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="00D85F8C" w:rsidRPr="00AB1E5B">
              <w:rPr>
                <w:sz w:val="20"/>
                <w:szCs w:val="20"/>
              </w:rPr>
              <w:t>.1. </w:t>
            </w:r>
            <w:r w:rsidR="001974D6">
              <w:rPr>
                <w:sz w:val="20"/>
                <w:szCs w:val="20"/>
              </w:rPr>
              <w:t>Перейти в</w:t>
            </w:r>
            <w:r w:rsidR="000B21E3">
              <w:rPr>
                <w:sz w:val="20"/>
                <w:szCs w:val="20"/>
              </w:rPr>
              <w:t>о вкладк</w:t>
            </w:r>
            <w:r w:rsidR="001974D6">
              <w:rPr>
                <w:sz w:val="20"/>
                <w:szCs w:val="20"/>
              </w:rPr>
              <w:t>у</w:t>
            </w:r>
            <w:r w:rsidR="000B21E3">
              <w:rPr>
                <w:sz w:val="20"/>
                <w:szCs w:val="20"/>
              </w:rPr>
              <w:t xml:space="preserve"> «Маршрут» карточки </w:t>
            </w:r>
            <w:r w:rsidR="001974D6">
              <w:rPr>
                <w:sz w:val="20"/>
                <w:szCs w:val="20"/>
              </w:rPr>
              <w:t xml:space="preserve">и </w:t>
            </w:r>
            <w:r w:rsidR="000B21E3">
              <w:rPr>
                <w:sz w:val="20"/>
                <w:szCs w:val="20"/>
              </w:rPr>
              <w:t xml:space="preserve">нажать на кнопку «Пересчитать». В таблице «Этапы маршрута» отобразятся утвержденные этапы процесса согласования, подписания и регистрации документа. </w:t>
            </w:r>
            <w:commentRangeStart w:id="22"/>
            <w:r w:rsidR="000B21E3">
              <w:rPr>
                <w:sz w:val="20"/>
                <w:szCs w:val="20"/>
              </w:rPr>
              <w:t>Убедиться, что первоначально документ необходимо отправить на согласование.</w:t>
            </w:r>
            <w:commentRangeEnd w:id="22"/>
            <w:r w:rsidR="0014027A">
              <w:rPr>
                <w:rStyle w:val="a5"/>
              </w:rPr>
              <w:commentReference w:id="22"/>
            </w:r>
          </w:p>
        </w:tc>
      </w:tr>
      <w:tr w:rsidR="002F1067" w:rsidRPr="00AB1E5B" w14:paraId="510E9EB1" w14:textId="77777777" w:rsidTr="001B5F53">
        <w:trPr>
          <w:trHeight w:val="2217"/>
        </w:trPr>
        <w:tc>
          <w:tcPr>
            <w:tcW w:w="6657" w:type="dxa"/>
            <w:tcBorders>
              <w:top w:val="nil"/>
              <w:bottom w:val="single" w:sz="4" w:space="0" w:color="auto"/>
            </w:tcBorders>
          </w:tcPr>
          <w:p w14:paraId="72BB333E" w14:textId="1F937B98" w:rsidR="00C15789" w:rsidRDefault="00320F0A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F945F0" wp14:editId="148CDE78">
                  <wp:extent cx="4090035" cy="2216785"/>
                  <wp:effectExtent l="0" t="0" r="5715" b="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Screenshot_8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221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437BBC" w14:textId="55A69551" w:rsidR="00ED0D6A" w:rsidRDefault="00ED0D6A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single" w:sz="4" w:space="0" w:color="auto"/>
            </w:tcBorders>
          </w:tcPr>
          <w:p w14:paraId="5CEED282" w14:textId="5142EFFA" w:rsidR="00C15789" w:rsidRDefault="00C15789" w:rsidP="003E0E62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2.2. Для </w:t>
            </w:r>
            <w:del w:id="23" w:author="Шайнога Василий Иванович" w:date="2020-08-31T13:07:00Z">
              <w:r w:rsidDel="003E0E62">
                <w:rPr>
                  <w:sz w:val="20"/>
                  <w:szCs w:val="20"/>
                </w:rPr>
                <w:delText xml:space="preserve">отправки документа на согласование </w:delText>
              </w:r>
              <w:r w:rsidR="00DA08E1" w:rsidDel="003E0E62">
                <w:rPr>
                  <w:sz w:val="20"/>
                  <w:szCs w:val="20"/>
                </w:rPr>
                <w:delText>с руководителем</w:delText>
              </w:r>
              <w:r w:rsidR="00321E2B" w:rsidDel="003E0E62">
                <w:rPr>
                  <w:sz w:val="20"/>
                  <w:szCs w:val="20"/>
                </w:rPr>
                <w:delText xml:space="preserve"> необходимо</w:delText>
              </w:r>
            </w:del>
            <w:ins w:id="24" w:author="Шайнога Василий Иванович" w:date="2020-08-31T13:07:00Z">
              <w:r w:rsidR="003E0E62">
                <w:rPr>
                  <w:sz w:val="20"/>
                  <w:szCs w:val="20"/>
                </w:rPr>
                <w:t>запуска процесса согласования</w:t>
              </w:r>
            </w:ins>
            <w:r w:rsidR="00321E2B">
              <w:rPr>
                <w:sz w:val="20"/>
                <w:szCs w:val="20"/>
              </w:rPr>
              <w:t xml:space="preserve"> нажать </w:t>
            </w:r>
            <w:r>
              <w:rPr>
                <w:sz w:val="20"/>
                <w:szCs w:val="20"/>
              </w:rPr>
              <w:t>в лево</w:t>
            </w:r>
            <w:r w:rsidR="00321E2B">
              <w:rPr>
                <w:sz w:val="20"/>
                <w:szCs w:val="20"/>
              </w:rPr>
              <w:t>м меню системы</w:t>
            </w:r>
            <w:r>
              <w:rPr>
                <w:sz w:val="20"/>
                <w:szCs w:val="20"/>
              </w:rPr>
              <w:t xml:space="preserve"> кнопку «Запустить процесс».</w:t>
            </w:r>
          </w:p>
        </w:tc>
      </w:tr>
      <w:tr w:rsidR="002F1067" w:rsidRPr="00AB1E5B" w14:paraId="1316D4D1" w14:textId="77777777" w:rsidTr="005B6EB0">
        <w:trPr>
          <w:trHeight w:val="2217"/>
        </w:trPr>
        <w:tc>
          <w:tcPr>
            <w:tcW w:w="6657" w:type="dxa"/>
            <w:tcBorders>
              <w:bottom w:val="nil"/>
            </w:tcBorders>
          </w:tcPr>
          <w:p w14:paraId="0ED9FCE4" w14:textId="12F3060C" w:rsidR="002047D4" w:rsidRDefault="00320F0A" w:rsidP="00ED0D6A">
            <w:pPr>
              <w:tabs>
                <w:tab w:val="left" w:pos="252"/>
                <w:tab w:val="left" w:pos="492"/>
              </w:tabs>
              <w:spacing w:before="40"/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103BB28F" wp14:editId="3926B027">
                  <wp:extent cx="4090035" cy="1315403"/>
                  <wp:effectExtent l="0" t="0" r="5715" b="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Screenshot_9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315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EF53E8" w14:textId="7E90AA16" w:rsidR="0045471E" w:rsidRDefault="0045471E" w:rsidP="00453EBE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049" w:type="dxa"/>
            <w:tcBorders>
              <w:bottom w:val="nil"/>
            </w:tcBorders>
          </w:tcPr>
          <w:p w14:paraId="7772A9B2" w14:textId="7A0A8516" w:rsidR="00CC6D39" w:rsidRDefault="00385070" w:rsidP="00CC6D39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</w:t>
            </w:r>
            <w:r w:rsidR="00CC6D39" w:rsidRPr="00AB1E5B">
              <w:rPr>
                <w:b/>
                <w:sz w:val="20"/>
                <w:szCs w:val="20"/>
              </w:rPr>
              <w:t>. </w:t>
            </w:r>
            <w:commentRangeStart w:id="25"/>
            <w:r w:rsidR="00CC6D39">
              <w:rPr>
                <w:b/>
                <w:sz w:val="20"/>
                <w:szCs w:val="20"/>
              </w:rPr>
              <w:t xml:space="preserve">Процесс согласования </w:t>
            </w:r>
            <w:r w:rsidR="00154777">
              <w:rPr>
                <w:b/>
                <w:sz w:val="20"/>
                <w:szCs w:val="20"/>
              </w:rPr>
              <w:t>ОРД</w:t>
            </w:r>
            <w:commentRangeEnd w:id="25"/>
            <w:r w:rsidR="00AA24D4">
              <w:rPr>
                <w:rStyle w:val="a5"/>
              </w:rPr>
              <w:commentReference w:id="25"/>
            </w:r>
            <w:r w:rsidR="00CC6D39">
              <w:rPr>
                <w:b/>
                <w:sz w:val="20"/>
                <w:szCs w:val="20"/>
              </w:rPr>
              <w:t>.</w:t>
            </w:r>
          </w:p>
          <w:p w14:paraId="04E4F745" w14:textId="77777777" w:rsidR="00A45318" w:rsidRPr="007C2462" w:rsidRDefault="00A45318" w:rsidP="00533C2C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 w:rsidRPr="007C2462">
              <w:rPr>
                <w:i/>
                <w:sz w:val="20"/>
                <w:szCs w:val="20"/>
              </w:rPr>
              <w:t>Согласующий:</w:t>
            </w:r>
          </w:p>
          <w:p w14:paraId="5167B851" w14:textId="74A86E83" w:rsidR="009A54BD" w:rsidRPr="00107CC9" w:rsidRDefault="00385070" w:rsidP="00107CC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="00CC6D39" w:rsidRPr="00CC6D39">
              <w:rPr>
                <w:sz w:val="20"/>
                <w:szCs w:val="20"/>
              </w:rPr>
              <w:t>.1.</w:t>
            </w:r>
            <w:r w:rsidR="00CC6D39">
              <w:rPr>
                <w:sz w:val="20"/>
                <w:szCs w:val="20"/>
              </w:rPr>
              <w:t> </w:t>
            </w:r>
            <w:r w:rsidR="00321E2B">
              <w:rPr>
                <w:sz w:val="20"/>
                <w:szCs w:val="20"/>
              </w:rPr>
              <w:t>Сотрудник</w:t>
            </w:r>
            <w:r w:rsidR="00F03224">
              <w:rPr>
                <w:sz w:val="20"/>
                <w:szCs w:val="20"/>
              </w:rPr>
              <w:t>у</w:t>
            </w:r>
            <w:r w:rsidR="00321E2B">
              <w:rPr>
                <w:sz w:val="20"/>
                <w:szCs w:val="20"/>
              </w:rPr>
              <w:t xml:space="preserve"> </w:t>
            </w:r>
            <w:r w:rsidR="000334A0">
              <w:rPr>
                <w:sz w:val="20"/>
                <w:szCs w:val="20"/>
              </w:rPr>
              <w:t xml:space="preserve">роли </w:t>
            </w:r>
            <w:r w:rsidR="00107CC9">
              <w:rPr>
                <w:sz w:val="20"/>
                <w:szCs w:val="20"/>
              </w:rPr>
              <w:t xml:space="preserve">Руководитель </w:t>
            </w:r>
            <w:commentRangeStart w:id="26"/>
            <w:r w:rsidR="00107CC9">
              <w:rPr>
                <w:sz w:val="20"/>
                <w:szCs w:val="20"/>
              </w:rPr>
              <w:t>инициатора</w:t>
            </w:r>
            <w:commentRangeEnd w:id="26"/>
            <w:r w:rsidR="00B44347">
              <w:rPr>
                <w:rStyle w:val="a5"/>
              </w:rPr>
              <w:commentReference w:id="26"/>
            </w:r>
            <w:r w:rsidR="00321E2B">
              <w:rPr>
                <w:sz w:val="20"/>
                <w:szCs w:val="20"/>
              </w:rPr>
              <w:t xml:space="preserve"> в</w:t>
            </w:r>
            <w:r w:rsidR="00A45318">
              <w:rPr>
                <w:sz w:val="20"/>
                <w:szCs w:val="20"/>
              </w:rPr>
              <w:t xml:space="preserve"> представлении </w:t>
            </w:r>
            <w:r w:rsidR="00A45318" w:rsidRPr="00A45318">
              <w:rPr>
                <w:sz w:val="20"/>
                <w:szCs w:val="20"/>
              </w:rPr>
              <w:t>«</w:t>
            </w:r>
            <w:r w:rsidR="00A45318" w:rsidRPr="00A45318">
              <w:rPr>
                <w:rFonts w:cs="Arial"/>
                <w:sz w:val="20"/>
                <w:szCs w:val="20"/>
              </w:rPr>
              <w:t>Мои задания</w:t>
            </w:r>
            <w:r w:rsidR="00A45318" w:rsidRPr="00A45318">
              <w:rPr>
                <w:sz w:val="20"/>
                <w:szCs w:val="20"/>
              </w:rPr>
              <w:t xml:space="preserve">» </w:t>
            </w:r>
            <w:r w:rsidR="00A45318" w:rsidRPr="00A45318">
              <w:rPr>
                <w:sz w:val="20"/>
                <w:szCs w:val="20"/>
              </w:rPr>
              <w:sym w:font="Symbol" w:char="F0AE"/>
            </w:r>
            <w:r w:rsidR="00A45318" w:rsidRPr="00A45318">
              <w:rPr>
                <w:rFonts w:cs="Arial"/>
                <w:sz w:val="20"/>
                <w:szCs w:val="20"/>
              </w:rPr>
              <w:t xml:space="preserve"> </w:t>
            </w:r>
            <w:r w:rsidR="00A45318" w:rsidRPr="00A45318">
              <w:rPr>
                <w:sz w:val="20"/>
                <w:szCs w:val="20"/>
              </w:rPr>
              <w:t>«</w:t>
            </w:r>
            <w:r w:rsidR="00A45318" w:rsidRPr="00A45318">
              <w:rPr>
                <w:rFonts w:cs="Arial"/>
                <w:sz w:val="20"/>
                <w:szCs w:val="20"/>
              </w:rPr>
              <w:t>По типу задания</w:t>
            </w:r>
            <w:r w:rsidR="00A45318" w:rsidRPr="00A45318">
              <w:rPr>
                <w:sz w:val="20"/>
                <w:szCs w:val="20"/>
              </w:rPr>
              <w:t>»</w:t>
            </w:r>
            <w:r w:rsidR="00A45318" w:rsidRPr="00A45318">
              <w:rPr>
                <w:rFonts w:cs="Arial"/>
                <w:sz w:val="20"/>
                <w:szCs w:val="20"/>
              </w:rPr>
              <w:t xml:space="preserve"> </w:t>
            </w:r>
            <w:r w:rsidR="00A45318" w:rsidRPr="00A45318">
              <w:rPr>
                <w:sz w:val="20"/>
                <w:szCs w:val="20"/>
              </w:rPr>
              <w:sym w:font="Symbol" w:char="F0AE"/>
            </w:r>
            <w:r w:rsidR="00A45318" w:rsidRPr="00A45318">
              <w:rPr>
                <w:rFonts w:cs="Arial"/>
                <w:sz w:val="20"/>
                <w:szCs w:val="20"/>
              </w:rPr>
              <w:t xml:space="preserve"> </w:t>
            </w:r>
            <w:r w:rsidR="00A45318" w:rsidRPr="00A45318">
              <w:rPr>
                <w:sz w:val="20"/>
                <w:szCs w:val="20"/>
              </w:rPr>
              <w:t>«</w:t>
            </w:r>
            <w:r w:rsidR="00A45318" w:rsidRPr="00A45318">
              <w:rPr>
                <w:rFonts w:cs="Arial"/>
                <w:sz w:val="20"/>
                <w:szCs w:val="20"/>
              </w:rPr>
              <w:t>Согласование</w:t>
            </w:r>
            <w:r w:rsidR="00A45318" w:rsidRPr="00A45318">
              <w:rPr>
                <w:sz w:val="20"/>
                <w:szCs w:val="20"/>
              </w:rPr>
              <w:t>»</w:t>
            </w:r>
            <w:r w:rsidR="001974D6">
              <w:rPr>
                <w:sz w:val="20"/>
                <w:szCs w:val="20"/>
              </w:rPr>
              <w:t xml:space="preserve"> </w:t>
            </w:r>
            <w:r w:rsidR="00F03224">
              <w:rPr>
                <w:sz w:val="20"/>
                <w:szCs w:val="20"/>
              </w:rPr>
              <w:t xml:space="preserve">необходимо </w:t>
            </w:r>
            <w:commentRangeStart w:id="27"/>
            <w:r w:rsidR="001974D6">
              <w:rPr>
                <w:sz w:val="20"/>
                <w:szCs w:val="20"/>
              </w:rPr>
              <w:t>найти</w:t>
            </w:r>
            <w:commentRangeEnd w:id="27"/>
            <w:r w:rsidR="00B44347">
              <w:rPr>
                <w:rStyle w:val="a5"/>
              </w:rPr>
              <w:commentReference w:id="27"/>
            </w:r>
            <w:r w:rsidR="00A45318">
              <w:rPr>
                <w:sz w:val="20"/>
                <w:szCs w:val="20"/>
              </w:rPr>
              <w:t xml:space="preserve"> карточку с заданием на согласование.</w:t>
            </w:r>
            <w:r w:rsidR="00B0661A">
              <w:rPr>
                <w:sz w:val="20"/>
                <w:szCs w:val="20"/>
              </w:rPr>
              <w:t xml:space="preserve"> Открыть карточку двойным нажатием мыши.</w:t>
            </w:r>
          </w:p>
        </w:tc>
      </w:tr>
      <w:tr w:rsidR="002F1067" w:rsidRPr="00AB1E5B" w14:paraId="280A8885" w14:textId="77777777" w:rsidTr="005B6EB0">
        <w:trPr>
          <w:trHeight w:val="2187"/>
        </w:trPr>
        <w:tc>
          <w:tcPr>
            <w:tcW w:w="6657" w:type="dxa"/>
            <w:tcBorders>
              <w:top w:val="nil"/>
              <w:bottom w:val="nil"/>
            </w:tcBorders>
          </w:tcPr>
          <w:p w14:paraId="029A14ED" w14:textId="56823546" w:rsidR="00154777" w:rsidRDefault="00320F0A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42981E" wp14:editId="2C5ACF37">
                  <wp:extent cx="4046561" cy="1956579"/>
                  <wp:effectExtent l="0" t="0" r="0" b="5715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Screenshot_10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8000" cy="1966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9135C6" w14:textId="01E67EC6" w:rsidR="00B963A7" w:rsidRDefault="00B963A7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37C8A90F" w14:textId="7CA47F23" w:rsidR="00154777" w:rsidRPr="007B60E7" w:rsidRDefault="00154777" w:rsidP="00107CC9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3.2. </w:t>
            </w:r>
            <w:r w:rsidR="00B0661A">
              <w:rPr>
                <w:sz w:val="20"/>
                <w:szCs w:val="20"/>
              </w:rPr>
              <w:t>Перейти в карточку документа. Взять задание в работу. Для этого в карточке документа справа в задании «Согласование» нажать кнопку «В работу».</w:t>
            </w:r>
          </w:p>
        </w:tc>
      </w:tr>
      <w:tr w:rsidR="002F1067" w:rsidRPr="00AB1E5B" w14:paraId="425EE4B5" w14:textId="77777777" w:rsidTr="005B6EB0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2E90D42E" w14:textId="5F7B8182" w:rsidR="00154777" w:rsidRDefault="00320F0A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243092" wp14:editId="59DE4EFB">
                  <wp:extent cx="4077723" cy="1344304"/>
                  <wp:effectExtent l="0" t="0" r="0" b="8255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Screenshot_11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9902" cy="1354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99D709" w14:textId="77777777" w:rsidR="006C132F" w:rsidRDefault="006C132F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3B9D2EF1" w14:textId="77777777" w:rsidR="006C3F4A" w:rsidRDefault="00B963A7" w:rsidP="006C3F4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3.3. Просмотреть проект карточки док</w:t>
            </w:r>
            <w:r w:rsidR="006C3F4A">
              <w:rPr>
                <w:sz w:val="20"/>
                <w:szCs w:val="20"/>
              </w:rPr>
              <w:t>умента и приложенные документы.</w:t>
            </w:r>
          </w:p>
          <w:p w14:paraId="6B8CEB65" w14:textId="77777777" w:rsidR="006C3F4A" w:rsidRDefault="006C3F4A" w:rsidP="006C3F4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182F741C" w14:textId="77777777" w:rsidR="006C3F4A" w:rsidRDefault="006C3F4A" w:rsidP="006C3F4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Способ 1.</w:t>
            </w:r>
          </w:p>
          <w:p w14:paraId="47DB47D0" w14:textId="7395CA0E" w:rsidR="00635E87" w:rsidRDefault="006C3F4A" w:rsidP="006C3F4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</w:t>
            </w:r>
            <w:r w:rsidR="00B963A7" w:rsidRPr="00B963A7">
              <w:rPr>
                <w:sz w:val="20"/>
                <w:szCs w:val="20"/>
              </w:rPr>
              <w:t xml:space="preserve">астроить область </w:t>
            </w:r>
            <w:proofErr w:type="spellStart"/>
            <w:r w:rsidR="00B963A7" w:rsidRPr="00B963A7">
              <w:rPr>
                <w:sz w:val="20"/>
                <w:szCs w:val="20"/>
              </w:rPr>
              <w:t>предпросмотра</w:t>
            </w:r>
            <w:proofErr w:type="spellEnd"/>
            <w:r>
              <w:rPr>
                <w:sz w:val="20"/>
                <w:szCs w:val="20"/>
              </w:rPr>
              <w:t>. Для этого необходимо выбрать</w:t>
            </w:r>
            <w:r w:rsidR="00B963A7" w:rsidRPr="00B963A7">
              <w:rPr>
                <w:sz w:val="20"/>
                <w:szCs w:val="20"/>
              </w:rPr>
              <w:t xml:space="preserve"> в </w:t>
            </w:r>
            <w:commentRangeStart w:id="28"/>
            <w:r w:rsidR="00B963A7" w:rsidRPr="00B963A7">
              <w:rPr>
                <w:sz w:val="20"/>
                <w:szCs w:val="20"/>
              </w:rPr>
              <w:t>меню</w:t>
            </w:r>
            <w:commentRangeEnd w:id="28"/>
            <w:r w:rsidR="003E0E62">
              <w:rPr>
                <w:rStyle w:val="a5"/>
              </w:rPr>
              <w:commentReference w:id="28"/>
            </w:r>
            <w:r w:rsidR="00B963A7" w:rsidRPr="00B963A7">
              <w:rPr>
                <w:sz w:val="20"/>
                <w:szCs w:val="20"/>
              </w:rPr>
              <w:t xml:space="preserve"> по нажатию правой кнопки в секции «Файлы» параметр «Показать область </w:t>
            </w:r>
            <w:proofErr w:type="spellStart"/>
            <w:r w:rsidR="00B963A7" w:rsidRPr="00B963A7">
              <w:rPr>
                <w:sz w:val="20"/>
                <w:szCs w:val="20"/>
              </w:rPr>
              <w:t>предпросмотра</w:t>
            </w:r>
            <w:proofErr w:type="spellEnd"/>
            <w:r w:rsidR="00B963A7" w:rsidRPr="00B963A7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. Затем один раз нажать левой кнопкой мыши по вложенному документу. Документ отобразится в области </w:t>
            </w:r>
            <w:proofErr w:type="spellStart"/>
            <w:r>
              <w:rPr>
                <w:sz w:val="20"/>
                <w:szCs w:val="20"/>
              </w:rPr>
              <w:t>предпросмотра</w:t>
            </w:r>
            <w:proofErr w:type="spellEnd"/>
            <w:r>
              <w:rPr>
                <w:sz w:val="20"/>
                <w:szCs w:val="20"/>
              </w:rPr>
              <w:t>.</w:t>
            </w:r>
          </w:p>
        </w:tc>
      </w:tr>
      <w:tr w:rsidR="00B963A7" w:rsidRPr="00AB1E5B" w14:paraId="3326039D" w14:textId="77777777" w:rsidTr="00A633AA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04B2C33B" w14:textId="3EB3A529" w:rsidR="006C132F" w:rsidRDefault="00320F0A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CD3E579" wp14:editId="64102714">
                  <wp:extent cx="4070073" cy="1371600"/>
                  <wp:effectExtent l="0" t="0" r="6985" b="0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Screenshot_12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043" cy="1380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28D277" w14:textId="77777777" w:rsidR="006C132F" w:rsidRDefault="006C132F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4ADB4EDE" w14:textId="77777777" w:rsidR="006C3F4A" w:rsidRDefault="006C3F4A" w:rsidP="006C3F4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Способ 2.</w:t>
            </w:r>
          </w:p>
          <w:p w14:paraId="1A1F0596" w14:textId="3349537C" w:rsidR="00B963A7" w:rsidRPr="006C3F4A" w:rsidRDefault="006C3F4A" w:rsidP="006C3F4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Нажать на вложенный файл правой кнопкой мыши </w:t>
            </w:r>
            <w:r w:rsidRPr="000F04C3">
              <w:rPr>
                <w:sz w:val="20"/>
                <w:szCs w:val="20"/>
              </w:rPr>
              <w:t>и выбрать</w:t>
            </w:r>
            <w:r>
              <w:rPr>
                <w:sz w:val="20"/>
                <w:szCs w:val="20"/>
              </w:rPr>
              <w:t xml:space="preserve"> в меню</w:t>
            </w:r>
            <w:r w:rsidRPr="000F04C3">
              <w:rPr>
                <w:sz w:val="20"/>
                <w:szCs w:val="20"/>
              </w:rPr>
              <w:t xml:space="preserve"> «Открыть для чтения».</w:t>
            </w:r>
          </w:p>
        </w:tc>
      </w:tr>
      <w:tr w:rsidR="002F1067" w:rsidRPr="00AB1E5B" w14:paraId="00B86B7A" w14:textId="77777777" w:rsidTr="00A633AA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0E30BB5D" w14:textId="64402F5B" w:rsidR="00154777" w:rsidRDefault="00320F0A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D659658" wp14:editId="36C495DD">
                  <wp:extent cx="4063818" cy="1378424"/>
                  <wp:effectExtent l="0" t="0" r="0" b="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Screenshot_13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9623" cy="13871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818CB2" w14:textId="476BD0A9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74FF49A0" w14:textId="45F822CB" w:rsidR="00154777" w:rsidRPr="00154777" w:rsidRDefault="00154777" w:rsidP="003E0E6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3.4. </w:t>
            </w:r>
            <w:r w:rsidR="0029645D">
              <w:rPr>
                <w:sz w:val="20"/>
                <w:szCs w:val="20"/>
              </w:rPr>
              <w:t xml:space="preserve">При наличии замечаний необходимо создать копию файла. Для этого </w:t>
            </w:r>
            <w:del w:id="29" w:author="Шайнога Василий Иванович" w:date="2020-08-31T13:09:00Z">
              <w:r w:rsidR="0029645D" w:rsidDel="003E0E62">
                <w:rPr>
                  <w:sz w:val="20"/>
                  <w:szCs w:val="20"/>
                </w:rPr>
                <w:delText xml:space="preserve">перейти в секцию «Файлы», </w:delText>
              </w:r>
            </w:del>
            <w:r w:rsidR="0029645D">
              <w:rPr>
                <w:sz w:val="20"/>
                <w:szCs w:val="20"/>
              </w:rPr>
              <w:t>нажать правой кнопкой мыши на файле и выбрать «Создать копию».</w:t>
            </w:r>
          </w:p>
        </w:tc>
      </w:tr>
      <w:tr w:rsidR="002F1067" w:rsidRPr="00AB1E5B" w14:paraId="520B31C1" w14:textId="77777777" w:rsidTr="00A633AA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004A8F65" w14:textId="1FCBD6E4" w:rsidR="00154777" w:rsidRDefault="00320F0A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FFB03C" wp14:editId="7423BEF8">
                  <wp:extent cx="4011648" cy="1589964"/>
                  <wp:effectExtent l="0" t="0" r="8255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Screenshot_14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203" cy="1602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FFCD9C" w14:textId="26F42C0C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197FAC8C" w14:textId="55AD4385" w:rsidR="00154777" w:rsidRPr="00154777" w:rsidRDefault="00154777" w:rsidP="00CC00F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3.5. Нажать на </w:t>
            </w:r>
            <w:del w:id="30" w:author="Шайнога Василий Иванович" w:date="2020-08-31T13:09:00Z">
              <w:r w:rsidDel="00CC00F2">
                <w:rPr>
                  <w:sz w:val="20"/>
                  <w:szCs w:val="20"/>
                </w:rPr>
                <w:delText xml:space="preserve">копии </w:delText>
              </w:r>
            </w:del>
            <w:ins w:id="31" w:author="Шайнога Василий Иванович" w:date="2020-08-31T13:09:00Z">
              <w:r w:rsidR="00CC00F2">
                <w:rPr>
                  <w:sz w:val="20"/>
                  <w:szCs w:val="20"/>
                </w:rPr>
                <w:t xml:space="preserve">копию </w:t>
              </w:r>
            </w:ins>
            <w:r>
              <w:rPr>
                <w:sz w:val="20"/>
                <w:szCs w:val="20"/>
              </w:rPr>
              <w:t>документа правой кнопкой мыши и выбрать «Открыть для редактирования». Внести правки и сохранить карточку.</w:t>
            </w:r>
          </w:p>
        </w:tc>
      </w:tr>
      <w:tr w:rsidR="002F1067" w:rsidRPr="00AB1E5B" w14:paraId="51F95C54" w14:textId="77777777" w:rsidTr="00773CEE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06BDBB94" w14:textId="6A97364F" w:rsidR="00154777" w:rsidRDefault="00320F0A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0B5CED" wp14:editId="771C06E0">
                  <wp:extent cx="4029818" cy="1972102"/>
                  <wp:effectExtent l="0" t="0" r="0" b="9525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Screenshot_15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544" cy="1981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08D9D1" w14:textId="518C1991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3198E797" w14:textId="4B846263" w:rsidR="00154777" w:rsidRDefault="00154777" w:rsidP="001F715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3.6. </w:t>
            </w:r>
            <w:r w:rsidR="001F7153">
              <w:rPr>
                <w:sz w:val="20"/>
                <w:szCs w:val="20"/>
              </w:rPr>
              <w:t>Справа в карточке задания «Согласование» доступны два варианта завершения задания («Согласовать» и «Не согласовать»), а также возможность выбрать дополнительные действия («Еще»):</w:t>
            </w:r>
          </w:p>
        </w:tc>
      </w:tr>
      <w:tr w:rsidR="001F7153" w:rsidRPr="00AB1E5B" w14:paraId="2103A02B" w14:textId="77777777" w:rsidTr="005B6EB0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4C48E0BE" w14:textId="4F11F265" w:rsidR="001F7153" w:rsidRDefault="00320F0A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8CF955" wp14:editId="50AD0BB8">
                  <wp:extent cx="1928316" cy="1428813"/>
                  <wp:effectExtent l="0" t="0" r="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Screenshot_16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8316" cy="1428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8AF221" w14:textId="77777777" w:rsidR="009E37F7" w:rsidRDefault="009E37F7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6D779E5F" w14:textId="23FFBF43" w:rsidR="001F7153" w:rsidRPr="001F7153" w:rsidRDefault="001F7153" w:rsidP="00C55287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F7153">
              <w:rPr>
                <w:sz w:val="20"/>
                <w:szCs w:val="20"/>
              </w:rPr>
              <w:t>«Согласовать»</w:t>
            </w:r>
            <w:r w:rsidRPr="003905B7">
              <w:t xml:space="preserve"> </w:t>
            </w:r>
            <w:r>
              <w:t xml:space="preserve">– </w:t>
            </w:r>
            <w:r w:rsidRPr="001F7153">
              <w:rPr>
                <w:sz w:val="20"/>
                <w:szCs w:val="20"/>
              </w:rPr>
              <w:t xml:space="preserve">документ согласован текущим сотрудником и отправится далее </w:t>
            </w:r>
            <w:r>
              <w:rPr>
                <w:sz w:val="20"/>
                <w:szCs w:val="20"/>
              </w:rPr>
              <w:t>по маршруту</w:t>
            </w:r>
            <w:r w:rsidR="00481D5C">
              <w:rPr>
                <w:sz w:val="20"/>
                <w:szCs w:val="20"/>
              </w:rPr>
              <w:t xml:space="preserve"> (см. п. </w:t>
            </w:r>
            <w:r w:rsidR="00C55287">
              <w:rPr>
                <w:sz w:val="20"/>
                <w:szCs w:val="20"/>
              </w:rPr>
              <w:t>3.7</w:t>
            </w:r>
            <w:r w:rsidR="00481D5C">
              <w:rPr>
                <w:sz w:val="20"/>
                <w:szCs w:val="20"/>
              </w:rPr>
              <w:t>)</w:t>
            </w:r>
            <w:r w:rsidRPr="001F7153">
              <w:rPr>
                <w:sz w:val="20"/>
                <w:szCs w:val="20"/>
              </w:rPr>
              <w:t>;</w:t>
            </w:r>
          </w:p>
        </w:tc>
      </w:tr>
      <w:tr w:rsidR="002F1067" w:rsidRPr="00AB1E5B" w14:paraId="4D02FCD9" w14:textId="77777777" w:rsidTr="00304A79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08AE751A" w14:textId="4E95E0FA" w:rsidR="0045471E" w:rsidRDefault="00320F0A" w:rsidP="00EA71E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107E89C" wp14:editId="76C07626">
                  <wp:extent cx="1907409" cy="1416280"/>
                  <wp:effectExtent l="0" t="0" r="0" b="0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Screenshot_17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409" cy="1416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27CF0BC3" w14:textId="7200074C" w:rsidR="00154777" w:rsidRPr="00551DF6" w:rsidRDefault="00551DF6" w:rsidP="007933CC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551DF6">
              <w:rPr>
                <w:sz w:val="20"/>
                <w:szCs w:val="20"/>
              </w:rPr>
              <w:t>«Не согласовать»</w:t>
            </w:r>
            <w:r w:rsidRPr="003905B7">
              <w:t xml:space="preserve"> </w:t>
            </w:r>
            <w:r>
              <w:t xml:space="preserve">– </w:t>
            </w:r>
            <w:r w:rsidRPr="00551DF6">
              <w:rPr>
                <w:sz w:val="20"/>
                <w:szCs w:val="20"/>
              </w:rPr>
              <w:t xml:space="preserve">документ не согласован, ввод комментария обязателен. При этом документ отправится на доработку </w:t>
            </w:r>
            <w:r w:rsidR="007933CC">
              <w:rPr>
                <w:sz w:val="20"/>
                <w:szCs w:val="20"/>
              </w:rPr>
              <w:t>Исполнителю</w:t>
            </w:r>
            <w:r w:rsidRPr="00551DF6">
              <w:rPr>
                <w:sz w:val="20"/>
                <w:szCs w:val="20"/>
              </w:rPr>
              <w:t xml:space="preserve"> (по маршруту, см. п. 4);</w:t>
            </w:r>
          </w:p>
        </w:tc>
      </w:tr>
      <w:tr w:rsidR="002F1067" w:rsidRPr="00AB1E5B" w14:paraId="0EDCFC09" w14:textId="77777777" w:rsidTr="00304A79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6E9088B9" w14:textId="21F13F5B" w:rsidR="00154777" w:rsidRDefault="00320F0A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1855C8" wp14:editId="06BFCCC8">
                  <wp:extent cx="1874013" cy="1555588"/>
                  <wp:effectExtent l="0" t="0" r="0" b="6985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Screenshot_18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4013" cy="1555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2FD4B4" w14:textId="611B4770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2BFFC95F" w14:textId="0C384A0D" w:rsidR="00154777" w:rsidRPr="00154777" w:rsidRDefault="00753D37" w:rsidP="00753D37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«Еще» – выбор дополнительных дей</w:t>
            </w:r>
            <w:r w:rsidR="00154777">
              <w:rPr>
                <w:sz w:val="20"/>
                <w:szCs w:val="20"/>
              </w:rPr>
              <w:t>с</w:t>
            </w:r>
            <w:r>
              <w:rPr>
                <w:sz w:val="20"/>
                <w:szCs w:val="20"/>
              </w:rPr>
              <w:t>т</w:t>
            </w:r>
            <w:r w:rsidR="00154777">
              <w:rPr>
                <w:sz w:val="20"/>
                <w:szCs w:val="20"/>
              </w:rPr>
              <w:t>вий:</w:t>
            </w:r>
          </w:p>
        </w:tc>
      </w:tr>
      <w:tr w:rsidR="002F1067" w:rsidRPr="00AB1E5B" w14:paraId="2D13E4AB" w14:textId="77777777" w:rsidTr="00304A79">
        <w:trPr>
          <w:trHeight w:val="4531"/>
        </w:trPr>
        <w:tc>
          <w:tcPr>
            <w:tcW w:w="6657" w:type="dxa"/>
            <w:tcBorders>
              <w:top w:val="nil"/>
              <w:bottom w:val="nil"/>
            </w:tcBorders>
          </w:tcPr>
          <w:p w14:paraId="05611BB9" w14:textId="73885F41" w:rsidR="00E5271A" w:rsidRDefault="00320F0A" w:rsidP="00E5271A">
            <w:pPr>
              <w:tabs>
                <w:tab w:val="left" w:pos="252"/>
                <w:tab w:val="left" w:pos="492"/>
              </w:tabs>
              <w:spacing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BB3401" wp14:editId="485A6A29">
                  <wp:extent cx="1800956" cy="1583974"/>
                  <wp:effectExtent l="0" t="0" r="8890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Screenshot_19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956" cy="15839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6ECFB5" w14:textId="39DA16C5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5AD1BACD" w14:textId="77777777" w:rsidR="00343BF9" w:rsidRDefault="00343BF9" w:rsidP="00343BF9">
            <w:pPr>
              <w:pStyle w:val="aa"/>
              <w:numPr>
                <w:ilvl w:val="0"/>
                <w:numId w:val="17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3D6CEE">
              <w:rPr>
                <w:sz w:val="20"/>
                <w:szCs w:val="20"/>
              </w:rPr>
              <w:t>Делегировать</w:t>
            </w:r>
            <w:r>
              <w:rPr>
                <w:sz w:val="20"/>
                <w:szCs w:val="20"/>
              </w:rPr>
              <w:t>»</w:t>
            </w:r>
            <w:r w:rsidRPr="003D6CEE">
              <w:rPr>
                <w:sz w:val="20"/>
                <w:szCs w:val="20"/>
              </w:rPr>
              <w:t xml:space="preserve"> – делегировать исполнение задания на другого сотрудника или роль. </w:t>
            </w:r>
            <w:r>
              <w:rPr>
                <w:sz w:val="20"/>
                <w:szCs w:val="20"/>
              </w:rPr>
              <w:t>Н</w:t>
            </w:r>
            <w:r w:rsidRPr="003D6CEE">
              <w:rPr>
                <w:sz w:val="20"/>
                <w:szCs w:val="20"/>
              </w:rPr>
              <w:t>еобходимо указать</w:t>
            </w:r>
            <w:r>
              <w:rPr>
                <w:sz w:val="20"/>
                <w:szCs w:val="20"/>
              </w:rPr>
              <w:t>:</w:t>
            </w:r>
          </w:p>
          <w:p w14:paraId="3AF82F67" w14:textId="77777777" w:rsidR="00343BF9" w:rsidRDefault="00343BF9" w:rsidP="00343BF9">
            <w:pPr>
              <w:pStyle w:val="aa"/>
              <w:numPr>
                <w:ilvl w:val="0"/>
                <w:numId w:val="30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«Роль» – сотрудник</w:t>
            </w:r>
            <w:r w:rsidRPr="003D6CEE">
              <w:rPr>
                <w:sz w:val="20"/>
                <w:szCs w:val="20"/>
              </w:rPr>
              <w:t xml:space="preserve"> (или роль), </w:t>
            </w:r>
            <w:r>
              <w:rPr>
                <w:sz w:val="20"/>
                <w:szCs w:val="20"/>
              </w:rPr>
              <w:t>кому делегируется задание;</w:t>
            </w:r>
          </w:p>
          <w:p w14:paraId="5E3F4F98" w14:textId="77777777" w:rsidR="00343BF9" w:rsidRDefault="00343BF9" w:rsidP="00343BF9">
            <w:pPr>
              <w:pStyle w:val="aa"/>
              <w:numPr>
                <w:ilvl w:val="0"/>
                <w:numId w:val="30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«Комментарий» – </w:t>
            </w:r>
            <w:r w:rsidRPr="003D6CEE">
              <w:rPr>
                <w:sz w:val="20"/>
                <w:szCs w:val="20"/>
              </w:rPr>
              <w:t>при необходимости комментарий</w:t>
            </w:r>
            <w:r>
              <w:rPr>
                <w:sz w:val="20"/>
                <w:szCs w:val="20"/>
              </w:rPr>
              <w:t>.</w:t>
            </w:r>
          </w:p>
          <w:p w14:paraId="10F2D51D" w14:textId="77777777" w:rsidR="00343BF9" w:rsidRDefault="00343BF9" w:rsidP="00343BF9">
            <w:pPr>
              <w:ind w:left="851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</w:t>
            </w:r>
            <w:r w:rsidRPr="00D16548">
              <w:rPr>
                <w:sz w:val="20"/>
                <w:szCs w:val="20"/>
              </w:rPr>
              <w:t>осл</w:t>
            </w:r>
            <w:r>
              <w:rPr>
                <w:sz w:val="20"/>
                <w:szCs w:val="20"/>
              </w:rPr>
              <w:t>е нажать кнопку «Делегировать».</w:t>
            </w:r>
          </w:p>
          <w:p w14:paraId="26232374" w14:textId="4EE67089" w:rsidR="00154777" w:rsidRPr="00343BF9" w:rsidRDefault="00343BF9" w:rsidP="00343BF9">
            <w:pPr>
              <w:ind w:left="851"/>
              <w:jc w:val="both"/>
              <w:rPr>
                <w:sz w:val="20"/>
                <w:szCs w:val="20"/>
              </w:rPr>
            </w:pPr>
            <w:r w:rsidRPr="00343BF9">
              <w:rPr>
                <w:sz w:val="20"/>
                <w:szCs w:val="20"/>
              </w:rPr>
              <w:t>Задание будет делегировано на нового Исполнителя, т. е. будут полностью переданы полномочия по текущему заданию, при этом у сотрудника задание пропадет и о завершении задания делегатом текущий сотрудник не будет уведомлен;</w:t>
            </w:r>
          </w:p>
        </w:tc>
      </w:tr>
      <w:tr w:rsidR="002F1067" w:rsidRPr="00AB1E5B" w14:paraId="4227BFFD" w14:textId="77777777" w:rsidTr="005B6EB0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273A5FA8" w14:textId="15547BB4" w:rsidR="00E5271A" w:rsidRDefault="00320F0A" w:rsidP="00E5271A">
            <w:pPr>
              <w:tabs>
                <w:tab w:val="left" w:pos="252"/>
                <w:tab w:val="left" w:pos="492"/>
              </w:tabs>
              <w:spacing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1A606F" wp14:editId="15163A6A">
                  <wp:extent cx="1834065" cy="1604123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Screenshot_20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065" cy="1604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0DC6A3" w14:textId="1C0E70B7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7CDED7EC" w14:textId="77777777" w:rsidR="009C0F41" w:rsidRDefault="009C0F41" w:rsidP="009C0F41">
            <w:pPr>
              <w:pStyle w:val="aa"/>
              <w:numPr>
                <w:ilvl w:val="0"/>
                <w:numId w:val="17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«Запросить </w:t>
            </w:r>
            <w:r w:rsidRPr="00561185">
              <w:rPr>
                <w:sz w:val="20"/>
                <w:szCs w:val="20"/>
              </w:rPr>
              <w:t>комментарии</w:t>
            </w:r>
            <w:r>
              <w:rPr>
                <w:sz w:val="20"/>
                <w:szCs w:val="20"/>
              </w:rPr>
              <w:t>»</w:t>
            </w:r>
            <w:r w:rsidRPr="00561185">
              <w:rPr>
                <w:sz w:val="20"/>
                <w:szCs w:val="20"/>
              </w:rPr>
              <w:t xml:space="preserve"> – при наличии дополнительных вопросов можно запросить комментарии у сотрудников компании, при этом задание на согласование останется активным. </w:t>
            </w:r>
            <w:r>
              <w:rPr>
                <w:sz w:val="20"/>
                <w:szCs w:val="20"/>
              </w:rPr>
              <w:t>Необходимо у</w:t>
            </w:r>
            <w:r w:rsidRPr="00561185">
              <w:rPr>
                <w:sz w:val="20"/>
                <w:szCs w:val="20"/>
              </w:rPr>
              <w:t>каз</w:t>
            </w:r>
            <w:r>
              <w:rPr>
                <w:sz w:val="20"/>
                <w:szCs w:val="20"/>
              </w:rPr>
              <w:t>ать:</w:t>
            </w:r>
          </w:p>
          <w:p w14:paraId="0C0E6575" w14:textId="4507A1BE" w:rsidR="009C0F41" w:rsidRDefault="009C0F41" w:rsidP="009C0F41">
            <w:pPr>
              <w:pStyle w:val="aa"/>
              <w:numPr>
                <w:ilvl w:val="0"/>
                <w:numId w:val="31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«Комментаторы» – </w:t>
            </w:r>
            <w:r w:rsidRPr="00561185">
              <w:rPr>
                <w:sz w:val="20"/>
                <w:szCs w:val="20"/>
              </w:rPr>
              <w:t>сотрудник</w:t>
            </w:r>
            <w:r>
              <w:rPr>
                <w:sz w:val="20"/>
                <w:szCs w:val="20"/>
              </w:rPr>
              <w:t xml:space="preserve"> или несколько сотрудников, кому будет отправлен запрос на комментирование;</w:t>
            </w:r>
          </w:p>
          <w:p w14:paraId="590ECB98" w14:textId="77777777" w:rsidR="009C0F41" w:rsidRDefault="009C0F41" w:rsidP="009C0F41">
            <w:pPr>
              <w:pStyle w:val="aa"/>
              <w:numPr>
                <w:ilvl w:val="0"/>
                <w:numId w:val="31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«Вопрос» –</w:t>
            </w:r>
            <w:r w:rsidRPr="00561185">
              <w:rPr>
                <w:sz w:val="20"/>
                <w:szCs w:val="20"/>
              </w:rPr>
              <w:t xml:space="preserve"> текст самого вопроса</w:t>
            </w:r>
            <w:r>
              <w:rPr>
                <w:sz w:val="20"/>
                <w:szCs w:val="20"/>
              </w:rPr>
              <w:t>.</w:t>
            </w:r>
          </w:p>
          <w:p w14:paraId="308A3BE0" w14:textId="27A563F5" w:rsidR="00154777" w:rsidRPr="009C0F41" w:rsidRDefault="009C0F41" w:rsidP="009C0F41">
            <w:pPr>
              <w:ind w:left="851"/>
              <w:jc w:val="both"/>
              <w:rPr>
                <w:sz w:val="20"/>
                <w:szCs w:val="20"/>
              </w:rPr>
            </w:pPr>
            <w:r w:rsidRPr="009C0F41">
              <w:rPr>
                <w:sz w:val="20"/>
                <w:szCs w:val="20"/>
              </w:rPr>
              <w:t>После нажать кнопку «Запросить комментарии»;</w:t>
            </w:r>
          </w:p>
        </w:tc>
      </w:tr>
      <w:tr w:rsidR="002F1067" w:rsidRPr="00AB1E5B" w14:paraId="17AD837D" w14:textId="77777777" w:rsidTr="005B6EB0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591BBA04" w14:textId="272F6CEE" w:rsidR="00154777" w:rsidRDefault="00320F0A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729CC8" wp14:editId="6C789E4C">
                  <wp:extent cx="2042716" cy="1739138"/>
                  <wp:effectExtent l="0" t="0" r="0" b="0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Screenshot_21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716" cy="1739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BB84BF" w14:textId="2E8FAE3A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5796FA8E" w14:textId="77777777" w:rsidR="005A6433" w:rsidRDefault="005A6433" w:rsidP="005A6433">
            <w:pPr>
              <w:pStyle w:val="aa"/>
              <w:numPr>
                <w:ilvl w:val="0"/>
                <w:numId w:val="17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«Запросить </w:t>
            </w:r>
            <w:r w:rsidRPr="00561185">
              <w:rPr>
                <w:sz w:val="20"/>
                <w:szCs w:val="20"/>
              </w:rPr>
              <w:t>дополнительное согласование</w:t>
            </w:r>
            <w:r>
              <w:rPr>
                <w:sz w:val="20"/>
                <w:szCs w:val="20"/>
              </w:rPr>
              <w:t>»</w:t>
            </w:r>
            <w:r w:rsidRPr="00561185">
              <w:rPr>
                <w:sz w:val="20"/>
                <w:szCs w:val="20"/>
              </w:rPr>
              <w:t xml:space="preserve"> – создать дополнительное задание на согласование, при этом родительское задание на согласование останется активным. </w:t>
            </w:r>
            <w:r>
              <w:rPr>
                <w:sz w:val="20"/>
                <w:szCs w:val="20"/>
              </w:rPr>
              <w:t>Необходимо указать:</w:t>
            </w:r>
          </w:p>
          <w:p w14:paraId="5616F6F2" w14:textId="77777777" w:rsidR="005A6433" w:rsidRDefault="005A6433" w:rsidP="005A6433">
            <w:pPr>
              <w:pStyle w:val="aa"/>
              <w:numPr>
                <w:ilvl w:val="0"/>
                <w:numId w:val="32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«Исполнители» –</w:t>
            </w:r>
            <w:r w:rsidRPr="0056118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ФИО </w:t>
            </w:r>
            <w:r w:rsidRPr="00561185">
              <w:rPr>
                <w:sz w:val="20"/>
                <w:szCs w:val="20"/>
              </w:rPr>
              <w:t xml:space="preserve">сотрудников или роли, кому будет отправлено </w:t>
            </w:r>
            <w:r>
              <w:rPr>
                <w:sz w:val="20"/>
                <w:szCs w:val="20"/>
              </w:rPr>
              <w:t>задание на дополнительное согласование;</w:t>
            </w:r>
          </w:p>
          <w:p w14:paraId="63C24957" w14:textId="3E146979" w:rsidR="00AC0D85" w:rsidRPr="00AC0D85" w:rsidRDefault="00AC0D85" w:rsidP="00AC0D85">
            <w:pPr>
              <w:pStyle w:val="aa"/>
              <w:numPr>
                <w:ilvl w:val="0"/>
                <w:numId w:val="32"/>
              </w:numPr>
              <w:ind w:left="1276" w:hanging="425"/>
              <w:jc w:val="both"/>
              <w:rPr>
                <w:sz w:val="20"/>
                <w:szCs w:val="20"/>
              </w:rPr>
            </w:pPr>
            <w:r w:rsidRPr="00AC0D85">
              <w:rPr>
                <w:sz w:val="20"/>
                <w:szCs w:val="20"/>
              </w:rPr>
              <w:t xml:space="preserve">«Первый исполнитель </w:t>
            </w:r>
            <w:r w:rsidRPr="00AC0D85">
              <w:rPr>
                <w:sz w:val="20"/>
                <w:szCs w:val="20"/>
              </w:rPr>
              <w:softHyphen/>
              <w:t xml:space="preserve"> ответственный» </w:t>
            </w:r>
            <w:r w:rsidRPr="00AC0D85">
              <w:rPr>
                <w:sz w:val="20"/>
                <w:szCs w:val="20"/>
              </w:rPr>
              <w:softHyphen/>
              <w:t xml:space="preserve"> в случае, если флаг выставлен, то первый из указанных в списке Исполнителей будет считаться ответственным. Данный флаг имеет смысл, если для данного документа настроено автоматическое </w:t>
            </w:r>
            <w:r w:rsidRPr="00AC0D85">
              <w:rPr>
                <w:sz w:val="20"/>
                <w:szCs w:val="20"/>
              </w:rPr>
              <w:lastRenderedPageBreak/>
              <w:t>завершение просроченных заданий согласования: в качестве итогового решения по заданию автоматически будет принято решени</w:t>
            </w:r>
            <w:r>
              <w:rPr>
                <w:sz w:val="20"/>
                <w:szCs w:val="20"/>
              </w:rPr>
              <w:t xml:space="preserve">е ответственного дополнительного </w:t>
            </w:r>
            <w:r w:rsidRPr="00AC0D85">
              <w:rPr>
                <w:sz w:val="20"/>
                <w:szCs w:val="20"/>
              </w:rPr>
              <w:t>согласующего</w:t>
            </w:r>
            <w:r>
              <w:rPr>
                <w:sz w:val="20"/>
                <w:szCs w:val="20"/>
              </w:rPr>
              <w:t>;</w:t>
            </w:r>
          </w:p>
          <w:p w14:paraId="4A0C8831" w14:textId="77777777" w:rsidR="005A6433" w:rsidRDefault="005A6433" w:rsidP="005A6433">
            <w:pPr>
              <w:pStyle w:val="aa"/>
              <w:numPr>
                <w:ilvl w:val="0"/>
                <w:numId w:val="32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«Длительность, рабочие дни» – </w:t>
            </w:r>
            <w:r w:rsidRPr="00404725">
              <w:rPr>
                <w:sz w:val="20"/>
                <w:szCs w:val="20"/>
              </w:rPr>
              <w:t>длительность для исполнения текущей задачи</w:t>
            </w:r>
            <w:r>
              <w:rPr>
                <w:sz w:val="20"/>
                <w:szCs w:val="20"/>
              </w:rPr>
              <w:t>;</w:t>
            </w:r>
          </w:p>
          <w:p w14:paraId="5DD19751" w14:textId="77777777" w:rsidR="005A6433" w:rsidRDefault="005A6433" w:rsidP="005A6433">
            <w:pPr>
              <w:pStyle w:val="aa"/>
              <w:numPr>
                <w:ilvl w:val="0"/>
                <w:numId w:val="32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«Комментарий» – текст </w:t>
            </w:r>
            <w:r w:rsidRPr="00561185">
              <w:rPr>
                <w:sz w:val="20"/>
                <w:szCs w:val="20"/>
              </w:rPr>
              <w:t>задания</w:t>
            </w:r>
            <w:r>
              <w:rPr>
                <w:sz w:val="20"/>
                <w:szCs w:val="20"/>
              </w:rPr>
              <w:t>.</w:t>
            </w:r>
          </w:p>
          <w:p w14:paraId="4EAACACC" w14:textId="77777777" w:rsidR="005A6433" w:rsidRDefault="005A6433" w:rsidP="005A6433">
            <w:pPr>
              <w:ind w:left="851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После нажать кнопку «Запросить дополнительное согласование».</w:t>
            </w:r>
          </w:p>
          <w:p w14:paraId="4EE08DD2" w14:textId="0932D452" w:rsidR="00154777" w:rsidRPr="005A6433" w:rsidRDefault="005A6433" w:rsidP="005A6433">
            <w:pPr>
              <w:ind w:left="851"/>
              <w:jc w:val="both"/>
              <w:rPr>
                <w:sz w:val="20"/>
                <w:szCs w:val="20"/>
              </w:rPr>
            </w:pPr>
            <w:r w:rsidRPr="005A6433">
              <w:rPr>
                <w:sz w:val="20"/>
                <w:szCs w:val="20"/>
              </w:rPr>
              <w:t>Решение дополнительного Согласующего не влияет на итог согласования;</w:t>
            </w:r>
          </w:p>
        </w:tc>
      </w:tr>
      <w:tr w:rsidR="002F1067" w:rsidRPr="00AB1E5B" w14:paraId="04BF27E5" w14:textId="77777777" w:rsidTr="005B6EB0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4427711F" w14:textId="5BC84074" w:rsidR="00E5271A" w:rsidRDefault="00320F0A" w:rsidP="00E5271A">
            <w:pPr>
              <w:tabs>
                <w:tab w:val="left" w:pos="252"/>
                <w:tab w:val="left" w:pos="492"/>
              </w:tabs>
              <w:spacing w:after="4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5D7CE1" wp14:editId="4BFE98B3">
                  <wp:extent cx="2039646" cy="1527145"/>
                  <wp:effectExtent l="0" t="0" r="0" b="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Screenshot_22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646" cy="1527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D03A40" w14:textId="17BC0838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53770F99" w14:textId="77777777" w:rsidR="0021507C" w:rsidRDefault="0021507C" w:rsidP="0021507C">
            <w:pPr>
              <w:pStyle w:val="aa"/>
              <w:numPr>
                <w:ilvl w:val="0"/>
                <w:numId w:val="17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«Отложить» </w:t>
            </w:r>
            <w:r w:rsidRPr="00BE6065">
              <w:rPr>
                <w:sz w:val="20"/>
                <w:szCs w:val="20"/>
              </w:rPr>
              <w:t>– отложить текущее задание</w:t>
            </w:r>
            <w:r>
              <w:rPr>
                <w:sz w:val="20"/>
                <w:szCs w:val="20"/>
              </w:rPr>
              <w:t>. Необходимо указать:</w:t>
            </w:r>
          </w:p>
          <w:p w14:paraId="199E55B3" w14:textId="77777777" w:rsidR="0021507C" w:rsidRDefault="0021507C" w:rsidP="0021507C">
            <w:pPr>
              <w:pStyle w:val="aa"/>
              <w:numPr>
                <w:ilvl w:val="0"/>
                <w:numId w:val="33"/>
              </w:numPr>
              <w:ind w:left="1276" w:hanging="425"/>
              <w:jc w:val="both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 xml:space="preserve">«Отложить до» – </w:t>
            </w:r>
            <w:r w:rsidRPr="00BE6065">
              <w:rPr>
                <w:sz w:val="20"/>
                <w:szCs w:val="20"/>
              </w:rPr>
              <w:t>срок, до которого необходимо отложить</w:t>
            </w:r>
            <w:r>
              <w:rPr>
                <w:sz w:val="20"/>
                <w:szCs w:val="20"/>
              </w:rPr>
              <w:t xml:space="preserve"> задание;</w:t>
            </w:r>
            <w:proofErr w:type="gramEnd"/>
          </w:p>
          <w:p w14:paraId="1AD8360E" w14:textId="77777777" w:rsidR="00382700" w:rsidRDefault="0021507C" w:rsidP="00382700">
            <w:pPr>
              <w:pStyle w:val="aa"/>
              <w:numPr>
                <w:ilvl w:val="0"/>
                <w:numId w:val="33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«Напомнить про» – </w:t>
            </w:r>
            <w:r w:rsidRPr="00BE6065">
              <w:rPr>
                <w:sz w:val="20"/>
                <w:szCs w:val="20"/>
              </w:rPr>
              <w:t xml:space="preserve">комментарий, о котором необходимо напомнить при возврате задания </w:t>
            </w:r>
            <w:proofErr w:type="gramStart"/>
            <w:r w:rsidRPr="00BE6065">
              <w:rPr>
                <w:sz w:val="20"/>
                <w:szCs w:val="20"/>
              </w:rPr>
              <w:t>из</w:t>
            </w:r>
            <w:proofErr w:type="gramEnd"/>
            <w:r w:rsidRPr="00BE6065">
              <w:rPr>
                <w:sz w:val="20"/>
                <w:szCs w:val="20"/>
              </w:rPr>
              <w:t xml:space="preserve"> отложенного.</w:t>
            </w:r>
          </w:p>
          <w:p w14:paraId="7D62330A" w14:textId="5826D0AF" w:rsidR="00496A60" w:rsidRDefault="0021507C" w:rsidP="001303F1">
            <w:pPr>
              <w:ind w:left="851" w:hanging="391"/>
              <w:jc w:val="both"/>
              <w:rPr>
                <w:sz w:val="20"/>
                <w:szCs w:val="20"/>
              </w:rPr>
            </w:pPr>
            <w:r w:rsidRPr="00382700">
              <w:rPr>
                <w:sz w:val="20"/>
                <w:szCs w:val="20"/>
              </w:rPr>
              <w:t>Потом нажать кнопку «Отложить».</w:t>
            </w:r>
          </w:p>
          <w:p w14:paraId="6420BA6A" w14:textId="77777777" w:rsidR="001303F1" w:rsidRDefault="001303F1" w:rsidP="001303F1">
            <w:pPr>
              <w:ind w:left="851" w:hanging="391"/>
              <w:jc w:val="both"/>
              <w:rPr>
                <w:sz w:val="20"/>
                <w:szCs w:val="20"/>
              </w:rPr>
            </w:pPr>
          </w:p>
          <w:p w14:paraId="6857A0C2" w14:textId="3B4D0723" w:rsidR="00496A60" w:rsidRPr="0021507C" w:rsidRDefault="00496A60" w:rsidP="00382700">
            <w:pPr>
              <w:ind w:left="46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Отложенное задание появится вновь в представлении «Мои задания» в момент, до которого задание отложено (указано в поле «Отложить </w:t>
            </w:r>
            <w:proofErr w:type="gramStart"/>
            <w:r>
              <w:rPr>
                <w:sz w:val="20"/>
                <w:szCs w:val="20"/>
              </w:rPr>
              <w:t>до</w:t>
            </w:r>
            <w:proofErr w:type="gramEnd"/>
            <w:r>
              <w:rPr>
                <w:sz w:val="20"/>
                <w:szCs w:val="20"/>
              </w:rPr>
              <w:t>»).</w:t>
            </w:r>
          </w:p>
        </w:tc>
      </w:tr>
      <w:tr w:rsidR="002F1067" w:rsidRPr="00AB1E5B" w14:paraId="5FFE0BCC" w14:textId="77777777" w:rsidTr="00773CEE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126D25FA" w14:textId="0C19E927" w:rsidR="00154777" w:rsidRDefault="00320F0A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122AB9" wp14:editId="062C2E71">
                  <wp:extent cx="2004080" cy="1494226"/>
                  <wp:effectExtent l="0" t="0" r="0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Screenshot_23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4080" cy="14942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6A2182" w14:textId="7F0C357E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66943D3C" w14:textId="46356BB7" w:rsidR="00154777" w:rsidRPr="00154777" w:rsidRDefault="00154777" w:rsidP="0068052F">
            <w:pPr>
              <w:pStyle w:val="aa"/>
              <w:ind w:left="46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</w:t>
            </w:r>
            <w:r w:rsidRPr="00BE6065">
              <w:rPr>
                <w:sz w:val="20"/>
                <w:szCs w:val="20"/>
              </w:rPr>
              <w:t>ля того чтобы вернуть задание в работу раньше срока, необходимо сначала отобразить отложенные задания</w:t>
            </w:r>
            <w:r>
              <w:rPr>
                <w:sz w:val="20"/>
                <w:szCs w:val="20"/>
              </w:rPr>
              <w:t xml:space="preserve"> </w:t>
            </w:r>
            <w:r w:rsidRPr="003905B7">
              <w:rPr>
                <w:noProof/>
              </w:rPr>
              <w:drawing>
                <wp:inline distT="0" distB="0" distL="0" distR="0" wp14:anchorId="6AE52758" wp14:editId="597DBAB0">
                  <wp:extent cx="2047875" cy="190831"/>
                  <wp:effectExtent l="0" t="0" r="0" b="0"/>
                  <wp:docPr id="37" name="Рисунок 37" descr="D:\Projects\СОЮЗ\руководства\роли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 descr="D:\Projects\СОЮЗ\руководства\роли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9400" cy="207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, и далее нажать кнопку «Вернуть </w:t>
            </w:r>
            <w:proofErr w:type="gramStart"/>
            <w:r>
              <w:rPr>
                <w:sz w:val="20"/>
                <w:szCs w:val="20"/>
              </w:rPr>
              <w:t>из</w:t>
            </w:r>
            <w:proofErr w:type="gramEnd"/>
            <w:r>
              <w:rPr>
                <w:sz w:val="20"/>
                <w:szCs w:val="20"/>
              </w:rPr>
              <w:t xml:space="preserve"> отложенного»;</w:t>
            </w:r>
          </w:p>
        </w:tc>
      </w:tr>
      <w:tr w:rsidR="002F1067" w:rsidRPr="00AB1E5B" w14:paraId="3C6644FF" w14:textId="77777777" w:rsidTr="006B1C2E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15E100AA" w14:textId="5B1D98E3" w:rsidR="00154777" w:rsidRDefault="00320F0A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7F1435" wp14:editId="7B768456">
                  <wp:extent cx="2051771" cy="1457196"/>
                  <wp:effectExtent l="0" t="0" r="5715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Screenshot_24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1771" cy="1457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178B9E" w14:textId="00569D66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12540591" w14:textId="101A0C1D" w:rsidR="00154777" w:rsidRPr="00154777" w:rsidRDefault="00985A75" w:rsidP="00985A75">
            <w:pPr>
              <w:pStyle w:val="aa"/>
              <w:numPr>
                <w:ilvl w:val="0"/>
                <w:numId w:val="17"/>
              </w:numPr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453EBE" w:rsidRPr="002162A3">
              <w:rPr>
                <w:sz w:val="20"/>
                <w:szCs w:val="20"/>
              </w:rPr>
              <w:t>Вернуть на роль</w:t>
            </w:r>
            <w:r>
              <w:rPr>
                <w:sz w:val="20"/>
                <w:szCs w:val="20"/>
              </w:rPr>
              <w:t>»</w:t>
            </w:r>
            <w:r w:rsidR="00453EBE" w:rsidRPr="002162A3">
              <w:rPr>
                <w:sz w:val="20"/>
                <w:szCs w:val="20"/>
              </w:rPr>
              <w:t xml:space="preserve"> – снять задание с работы</w:t>
            </w:r>
            <w:r w:rsidR="00453EBE">
              <w:rPr>
                <w:sz w:val="20"/>
                <w:szCs w:val="20"/>
              </w:rPr>
              <w:t>.</w:t>
            </w:r>
            <w:r w:rsidR="00DF3363">
              <w:rPr>
                <w:sz w:val="20"/>
                <w:szCs w:val="20"/>
              </w:rPr>
              <w:t xml:space="preserve"> При этом задание станет снова доступным всем сотрудникам указанной роли.</w:t>
            </w:r>
          </w:p>
        </w:tc>
      </w:tr>
      <w:tr w:rsidR="002F1067" w:rsidRPr="00AB1E5B" w14:paraId="21E7197C" w14:textId="77777777" w:rsidTr="006B1C2E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1D99B97A" w14:textId="188829F6" w:rsidR="00154777" w:rsidRDefault="00320F0A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BE7924" wp14:editId="6F3761A2">
                  <wp:extent cx="4040393" cy="2033517"/>
                  <wp:effectExtent l="0" t="0" r="0" b="508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Screenshot_30.pn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2934" cy="207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A0E4EC" w14:textId="6CBCAF30" w:rsidR="000652F7" w:rsidRDefault="000652F7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2C023BCB" w14:textId="0E0D057A" w:rsidR="000652F7" w:rsidRDefault="00453EBE" w:rsidP="00D849AD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3.7.</w:t>
            </w:r>
            <w:r w:rsidR="007930C8">
              <w:rPr>
                <w:sz w:val="20"/>
                <w:szCs w:val="20"/>
              </w:rPr>
              <w:t> </w:t>
            </w:r>
            <w:r>
              <w:rPr>
                <w:sz w:val="20"/>
                <w:szCs w:val="20"/>
              </w:rPr>
              <w:t xml:space="preserve">После успешного прохождения этапа </w:t>
            </w:r>
            <w:r w:rsidR="00D849AD">
              <w:rPr>
                <w:sz w:val="20"/>
                <w:szCs w:val="20"/>
              </w:rPr>
              <w:t>с</w:t>
            </w:r>
            <w:r>
              <w:rPr>
                <w:sz w:val="20"/>
                <w:szCs w:val="20"/>
              </w:rPr>
              <w:t xml:space="preserve">огласования </w:t>
            </w:r>
            <w:r w:rsidR="00694FA4">
              <w:rPr>
                <w:sz w:val="20"/>
                <w:szCs w:val="20"/>
              </w:rPr>
              <w:t xml:space="preserve">у </w:t>
            </w:r>
            <w:r w:rsidR="00A633AA">
              <w:rPr>
                <w:sz w:val="20"/>
                <w:szCs w:val="20"/>
              </w:rPr>
              <w:t xml:space="preserve">Руководителя </w:t>
            </w:r>
            <w:commentRangeStart w:id="32"/>
            <w:r w:rsidR="00A633AA">
              <w:rPr>
                <w:sz w:val="20"/>
                <w:szCs w:val="20"/>
              </w:rPr>
              <w:t>инициатора</w:t>
            </w:r>
            <w:commentRangeEnd w:id="32"/>
            <w:r w:rsidR="00CC00F2">
              <w:rPr>
                <w:rStyle w:val="a5"/>
              </w:rPr>
              <w:commentReference w:id="32"/>
            </w:r>
            <w:r w:rsidR="00694FA4">
              <w:rPr>
                <w:sz w:val="20"/>
                <w:szCs w:val="20"/>
              </w:rPr>
              <w:t xml:space="preserve"> </w:t>
            </w:r>
            <w:r w:rsidR="00D849AD">
              <w:rPr>
                <w:sz w:val="20"/>
                <w:szCs w:val="20"/>
              </w:rPr>
              <w:t xml:space="preserve">документ </w:t>
            </w:r>
            <w:ins w:id="33" w:author="Шайнога Василий Иванович" w:date="2020-08-31T13:10:00Z">
              <w:r w:rsidR="00CC00F2">
                <w:rPr>
                  <w:sz w:val="20"/>
                  <w:szCs w:val="20"/>
                </w:rPr>
                <w:t xml:space="preserve">автоматически </w:t>
              </w:r>
            </w:ins>
            <w:r w:rsidR="00D849AD">
              <w:rPr>
                <w:sz w:val="20"/>
                <w:szCs w:val="20"/>
              </w:rPr>
              <w:t>о</w:t>
            </w:r>
            <w:r w:rsidR="000652F7">
              <w:rPr>
                <w:sz w:val="20"/>
                <w:szCs w:val="20"/>
              </w:rPr>
              <w:t xml:space="preserve">тправляется </w:t>
            </w:r>
            <w:r w:rsidR="008370F3">
              <w:rPr>
                <w:sz w:val="20"/>
                <w:szCs w:val="20"/>
              </w:rPr>
              <w:t xml:space="preserve">на согласование </w:t>
            </w:r>
            <w:del w:id="34" w:author="Шайнога Василий Иванович" w:date="2020-08-31T13:10:00Z">
              <w:r w:rsidR="001271F6" w:rsidDel="00CC00F2">
                <w:rPr>
                  <w:sz w:val="20"/>
                  <w:szCs w:val="20"/>
                </w:rPr>
                <w:delText xml:space="preserve">сотруднику роли </w:delText>
              </w:r>
            </w:del>
            <w:r w:rsidR="001271F6">
              <w:rPr>
                <w:sz w:val="20"/>
                <w:szCs w:val="20"/>
              </w:rPr>
              <w:t>Редактор</w:t>
            </w:r>
            <w:ins w:id="35" w:author="Шайнога Василий Иванович" w:date="2020-08-31T13:10:00Z">
              <w:r w:rsidR="00CC00F2">
                <w:rPr>
                  <w:sz w:val="20"/>
                  <w:szCs w:val="20"/>
                </w:rPr>
                <w:t>у</w:t>
              </w:r>
            </w:ins>
            <w:r w:rsidR="000652F7">
              <w:rPr>
                <w:sz w:val="20"/>
                <w:szCs w:val="20"/>
              </w:rPr>
              <w:t>.</w:t>
            </w:r>
          </w:p>
          <w:p w14:paraId="457B2FD7" w14:textId="3ED1DF6A" w:rsidR="000652F7" w:rsidRPr="000652F7" w:rsidRDefault="000652F7" w:rsidP="007B18AC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Процесс </w:t>
            </w:r>
            <w:r w:rsidR="007B18AC">
              <w:rPr>
                <w:sz w:val="20"/>
                <w:szCs w:val="20"/>
              </w:rPr>
              <w:t>с</w:t>
            </w:r>
            <w:r>
              <w:rPr>
                <w:sz w:val="20"/>
                <w:szCs w:val="20"/>
              </w:rPr>
              <w:t xml:space="preserve">огласования происходит аналогично </w:t>
            </w:r>
            <w:proofErr w:type="spellStart"/>
            <w:r>
              <w:rPr>
                <w:sz w:val="20"/>
                <w:szCs w:val="20"/>
              </w:rPr>
              <w:t>п.</w:t>
            </w:r>
            <w:r w:rsidR="007B18AC">
              <w:rPr>
                <w:sz w:val="20"/>
                <w:szCs w:val="20"/>
              </w:rPr>
              <w:t>п</w:t>
            </w:r>
            <w:proofErr w:type="spellEnd"/>
            <w:r w:rsidR="007B18AC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  <w:lang w:val="en-US"/>
              </w:rPr>
              <w:t> </w:t>
            </w:r>
            <w:r w:rsidRPr="000652F7">
              <w:rPr>
                <w:sz w:val="20"/>
                <w:szCs w:val="20"/>
              </w:rPr>
              <w:t>3.1</w:t>
            </w:r>
            <w:r w:rsidR="007B18AC">
              <w:rPr>
                <w:sz w:val="20"/>
                <w:szCs w:val="20"/>
              </w:rPr>
              <w:t> </w:t>
            </w:r>
            <w:r w:rsidRPr="000652F7">
              <w:rPr>
                <w:sz w:val="20"/>
                <w:szCs w:val="20"/>
              </w:rPr>
              <w:t>–</w:t>
            </w:r>
            <w:r w:rsidR="007B18AC">
              <w:rPr>
                <w:sz w:val="20"/>
                <w:szCs w:val="20"/>
              </w:rPr>
              <w:t> </w:t>
            </w:r>
            <w:r w:rsidRPr="000652F7">
              <w:rPr>
                <w:sz w:val="20"/>
                <w:szCs w:val="20"/>
              </w:rPr>
              <w:t>3.6</w:t>
            </w:r>
            <w:r w:rsidR="0068052F">
              <w:rPr>
                <w:sz w:val="20"/>
                <w:szCs w:val="20"/>
              </w:rPr>
              <w:t>.</w:t>
            </w:r>
          </w:p>
        </w:tc>
      </w:tr>
      <w:tr w:rsidR="002F1067" w:rsidRPr="00AB1E5B" w14:paraId="6768154D" w14:textId="77777777" w:rsidTr="006B1C2E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6F76EAD6" w14:textId="158CDE06" w:rsidR="00154777" w:rsidRDefault="00BF200B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2E4BA5" wp14:editId="673990E5">
                  <wp:extent cx="4090035" cy="2064385"/>
                  <wp:effectExtent l="0" t="0" r="571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creenshot_20.pn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206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C95D60" w14:textId="2C4508FF" w:rsidR="003C5EAC" w:rsidRDefault="003C5EAC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278B84D7" w14:textId="13B61D92" w:rsidR="008370F3" w:rsidRDefault="003C5EAC" w:rsidP="008370F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3.8</w:t>
            </w:r>
            <w:r w:rsidR="008370F3">
              <w:rPr>
                <w:sz w:val="20"/>
                <w:szCs w:val="20"/>
              </w:rPr>
              <w:t>.</w:t>
            </w:r>
            <w:r w:rsidR="005148A0">
              <w:rPr>
                <w:sz w:val="20"/>
                <w:szCs w:val="20"/>
              </w:rPr>
              <w:t> </w:t>
            </w:r>
            <w:r w:rsidR="008370F3">
              <w:rPr>
                <w:sz w:val="20"/>
                <w:szCs w:val="20"/>
              </w:rPr>
              <w:t xml:space="preserve">После успешного прохождения этапа согласования </w:t>
            </w:r>
            <w:r w:rsidR="006B1C2E">
              <w:rPr>
                <w:sz w:val="20"/>
                <w:szCs w:val="20"/>
              </w:rPr>
              <w:t>у Редактора</w:t>
            </w:r>
            <w:r w:rsidR="00C55D83">
              <w:rPr>
                <w:sz w:val="20"/>
                <w:szCs w:val="20"/>
              </w:rPr>
              <w:t xml:space="preserve"> </w:t>
            </w:r>
            <w:r w:rsidR="008370F3">
              <w:rPr>
                <w:sz w:val="20"/>
                <w:szCs w:val="20"/>
              </w:rPr>
              <w:t>документ</w:t>
            </w:r>
            <w:ins w:id="36" w:author="Шайнога Василий Иванович" w:date="2020-08-31T13:13:00Z">
              <w:r w:rsidR="00AC255D">
                <w:rPr>
                  <w:sz w:val="20"/>
                  <w:szCs w:val="20"/>
                </w:rPr>
                <w:t xml:space="preserve"> автоматически</w:t>
              </w:r>
            </w:ins>
            <w:r w:rsidR="008370F3">
              <w:rPr>
                <w:sz w:val="20"/>
                <w:szCs w:val="20"/>
              </w:rPr>
              <w:t xml:space="preserve"> отправляется </w:t>
            </w:r>
            <w:r>
              <w:rPr>
                <w:sz w:val="20"/>
                <w:szCs w:val="20"/>
              </w:rPr>
              <w:t xml:space="preserve">на согласование </w:t>
            </w:r>
            <w:del w:id="37" w:author="Шайнога Василий Иванович" w:date="2020-08-31T13:11:00Z">
              <w:r w:rsidR="006B1C2E" w:rsidDel="00CC00F2">
                <w:rPr>
                  <w:sz w:val="20"/>
                  <w:szCs w:val="20"/>
                </w:rPr>
                <w:delText xml:space="preserve">в </w:delText>
              </w:r>
            </w:del>
            <w:ins w:id="38" w:author="Шайнога Василий Иванович" w:date="2020-08-31T13:11:00Z">
              <w:r w:rsidR="00CC00F2">
                <w:rPr>
                  <w:sz w:val="20"/>
                  <w:szCs w:val="20"/>
                </w:rPr>
                <w:t xml:space="preserve">работнику  </w:t>
              </w:r>
            </w:ins>
            <w:r w:rsidR="006B1C2E">
              <w:rPr>
                <w:sz w:val="20"/>
                <w:szCs w:val="20"/>
              </w:rPr>
              <w:t>Общ</w:t>
            </w:r>
            <w:ins w:id="39" w:author="Шайнога Василий Иванович" w:date="2020-08-31T13:11:00Z">
              <w:r w:rsidR="00CC00F2">
                <w:rPr>
                  <w:sz w:val="20"/>
                  <w:szCs w:val="20"/>
                </w:rPr>
                <w:t>его</w:t>
              </w:r>
            </w:ins>
            <w:del w:id="40" w:author="Шайнога Василий Иванович" w:date="2020-08-31T13:11:00Z">
              <w:r w:rsidR="006B1C2E" w:rsidDel="00CC00F2">
                <w:rPr>
                  <w:sz w:val="20"/>
                  <w:szCs w:val="20"/>
                </w:rPr>
                <w:delText>ий</w:delText>
              </w:r>
            </w:del>
            <w:r w:rsidR="006B1C2E">
              <w:rPr>
                <w:sz w:val="20"/>
                <w:szCs w:val="20"/>
              </w:rPr>
              <w:t xml:space="preserve"> отдел</w:t>
            </w:r>
            <w:ins w:id="41" w:author="Шайнога Василий Иванович" w:date="2020-08-31T13:11:00Z">
              <w:r w:rsidR="00CC00F2">
                <w:rPr>
                  <w:sz w:val="20"/>
                  <w:szCs w:val="20"/>
                </w:rPr>
                <w:t>а службы ДОУ</w:t>
              </w:r>
            </w:ins>
            <w:r w:rsidR="008370F3">
              <w:rPr>
                <w:sz w:val="20"/>
                <w:szCs w:val="20"/>
              </w:rPr>
              <w:t>.</w:t>
            </w:r>
          </w:p>
          <w:p w14:paraId="7D0FEF9B" w14:textId="16900143" w:rsidR="00154777" w:rsidRPr="00154777" w:rsidRDefault="005148A0" w:rsidP="008370F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Процесс согласования происходит аналогично </w:t>
            </w:r>
            <w:proofErr w:type="spellStart"/>
            <w:r>
              <w:rPr>
                <w:sz w:val="20"/>
                <w:szCs w:val="20"/>
              </w:rPr>
              <w:t>п.п</w:t>
            </w:r>
            <w:proofErr w:type="spellEnd"/>
            <w:r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  <w:lang w:val="en-US"/>
              </w:rPr>
              <w:t> </w:t>
            </w:r>
            <w:r w:rsidRPr="000652F7">
              <w:rPr>
                <w:sz w:val="20"/>
                <w:szCs w:val="20"/>
              </w:rPr>
              <w:t>3.1</w:t>
            </w:r>
            <w:r>
              <w:rPr>
                <w:sz w:val="20"/>
                <w:szCs w:val="20"/>
              </w:rPr>
              <w:t> </w:t>
            </w:r>
            <w:r w:rsidRPr="000652F7">
              <w:rPr>
                <w:sz w:val="20"/>
                <w:szCs w:val="20"/>
              </w:rPr>
              <w:t>–</w:t>
            </w:r>
            <w:r>
              <w:rPr>
                <w:sz w:val="20"/>
                <w:szCs w:val="20"/>
              </w:rPr>
              <w:t> </w:t>
            </w:r>
            <w:r w:rsidRPr="000652F7">
              <w:rPr>
                <w:sz w:val="20"/>
                <w:szCs w:val="20"/>
              </w:rPr>
              <w:t>3.6</w:t>
            </w:r>
            <w:r>
              <w:rPr>
                <w:sz w:val="20"/>
                <w:szCs w:val="20"/>
              </w:rPr>
              <w:t>.</w:t>
            </w:r>
          </w:p>
        </w:tc>
      </w:tr>
      <w:tr w:rsidR="002F1067" w:rsidRPr="00AB1E5B" w14:paraId="3203D623" w14:textId="77777777" w:rsidTr="00C90245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7E2EA1F7" w14:textId="79C0D4CC" w:rsidR="003C5EAC" w:rsidRDefault="00BF200B" w:rsidP="00AC0FF4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B08021" wp14:editId="7B92EAE1">
                  <wp:extent cx="4090035" cy="1998345"/>
                  <wp:effectExtent l="0" t="0" r="5715" b="190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creenshot_21.pn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998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061EE4" w14:textId="6409743B" w:rsidR="00AC0FF4" w:rsidRDefault="00AC0FF4" w:rsidP="00AC0FF4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732F53F7" w14:textId="0A4CCA19" w:rsidR="006814FD" w:rsidRDefault="006814FD" w:rsidP="006814FD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</w:t>
            </w:r>
            <w:r w:rsidR="003C5EAC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.</w:t>
            </w:r>
            <w:r w:rsidR="005148A0">
              <w:rPr>
                <w:sz w:val="20"/>
                <w:szCs w:val="20"/>
              </w:rPr>
              <w:t> </w:t>
            </w:r>
            <w:r>
              <w:rPr>
                <w:sz w:val="20"/>
                <w:szCs w:val="20"/>
              </w:rPr>
              <w:t xml:space="preserve">После успешного прохождения этапа согласования </w:t>
            </w:r>
            <w:r w:rsidR="006B1C2E">
              <w:rPr>
                <w:sz w:val="20"/>
                <w:szCs w:val="20"/>
              </w:rPr>
              <w:t xml:space="preserve">в Общем </w:t>
            </w:r>
            <w:proofErr w:type="spellStart"/>
            <w:r w:rsidR="006B1C2E">
              <w:rPr>
                <w:sz w:val="20"/>
                <w:szCs w:val="20"/>
              </w:rPr>
              <w:t>отеделе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ins w:id="42" w:author="Шайнога Василий Иванович" w:date="2020-08-31T13:13:00Z">
              <w:r w:rsidR="00AC255D">
                <w:rPr>
                  <w:sz w:val="20"/>
                  <w:szCs w:val="20"/>
                </w:rPr>
                <w:t xml:space="preserve">службы ДОУ </w:t>
              </w:r>
            </w:ins>
            <w:r>
              <w:rPr>
                <w:sz w:val="20"/>
                <w:szCs w:val="20"/>
              </w:rPr>
              <w:t xml:space="preserve">документ </w:t>
            </w:r>
            <w:ins w:id="43" w:author="Шайнога Василий Иванович" w:date="2020-08-31T13:13:00Z">
              <w:r w:rsidR="00AC255D">
                <w:rPr>
                  <w:sz w:val="20"/>
                  <w:szCs w:val="20"/>
                </w:rPr>
                <w:t xml:space="preserve">автоматически </w:t>
              </w:r>
            </w:ins>
            <w:r>
              <w:rPr>
                <w:sz w:val="20"/>
                <w:szCs w:val="20"/>
              </w:rPr>
              <w:t>отправляется</w:t>
            </w:r>
            <w:r w:rsidR="003C5EAC">
              <w:rPr>
                <w:sz w:val="20"/>
                <w:szCs w:val="20"/>
              </w:rPr>
              <w:t xml:space="preserve"> на согласование</w:t>
            </w:r>
            <w:r>
              <w:rPr>
                <w:sz w:val="20"/>
                <w:szCs w:val="20"/>
              </w:rPr>
              <w:t xml:space="preserve"> </w:t>
            </w:r>
            <w:del w:id="44" w:author="Шайнога Василий Иванович" w:date="2020-08-31T13:14:00Z">
              <w:r w:rsidR="006B1C2E" w:rsidDel="00AC255D">
                <w:rPr>
                  <w:sz w:val="20"/>
                  <w:szCs w:val="20"/>
                </w:rPr>
                <w:delText xml:space="preserve">Заместителю </w:delText>
              </w:r>
            </w:del>
            <w:ins w:id="45" w:author="Шайнога Василий Иванович" w:date="2020-08-31T13:14:00Z">
              <w:r w:rsidR="00AC255D">
                <w:rPr>
                  <w:sz w:val="20"/>
                  <w:szCs w:val="20"/>
                </w:rPr>
                <w:t xml:space="preserve">заместителю </w:t>
              </w:r>
            </w:ins>
            <w:del w:id="46" w:author="Шайнога Василий Иванович" w:date="2020-08-31T13:14:00Z">
              <w:r w:rsidR="006B1C2E" w:rsidDel="00AC255D">
                <w:rPr>
                  <w:sz w:val="20"/>
                  <w:szCs w:val="20"/>
                </w:rPr>
                <w:delText>Г</w:delText>
              </w:r>
              <w:r w:rsidR="003C5EAC" w:rsidDel="00AC255D">
                <w:rPr>
                  <w:sz w:val="20"/>
                  <w:szCs w:val="20"/>
                </w:rPr>
                <w:delText xml:space="preserve">енерального </w:delText>
              </w:r>
            </w:del>
            <w:ins w:id="47" w:author="Шайнога Василий Иванович" w:date="2020-08-31T13:14:00Z">
              <w:r w:rsidR="00AC255D">
                <w:rPr>
                  <w:sz w:val="20"/>
                  <w:szCs w:val="20"/>
                </w:rPr>
                <w:t xml:space="preserve">генерального </w:t>
              </w:r>
            </w:ins>
            <w:r w:rsidR="003C5EAC">
              <w:rPr>
                <w:sz w:val="20"/>
                <w:szCs w:val="20"/>
              </w:rPr>
              <w:t>директора</w:t>
            </w:r>
            <w:r w:rsidR="008B5528">
              <w:rPr>
                <w:sz w:val="20"/>
                <w:szCs w:val="20"/>
              </w:rPr>
              <w:t xml:space="preserve"> </w:t>
            </w:r>
            <w:commentRangeStart w:id="48"/>
            <w:r w:rsidR="008B5528">
              <w:rPr>
                <w:sz w:val="20"/>
                <w:szCs w:val="20"/>
              </w:rPr>
              <w:t>инициатора</w:t>
            </w:r>
            <w:commentRangeEnd w:id="48"/>
            <w:r w:rsidR="00AC255D">
              <w:rPr>
                <w:rStyle w:val="a5"/>
              </w:rPr>
              <w:commentReference w:id="48"/>
            </w:r>
            <w:r>
              <w:rPr>
                <w:sz w:val="20"/>
                <w:szCs w:val="20"/>
              </w:rPr>
              <w:t>.</w:t>
            </w:r>
          </w:p>
          <w:p w14:paraId="48DBC43B" w14:textId="03C222E3" w:rsidR="00154777" w:rsidRPr="00C64E96" w:rsidRDefault="005148A0" w:rsidP="006814FD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Процесс согласования происходит аналогично </w:t>
            </w:r>
            <w:proofErr w:type="spellStart"/>
            <w:r>
              <w:rPr>
                <w:sz w:val="20"/>
                <w:szCs w:val="20"/>
              </w:rPr>
              <w:t>п.п</w:t>
            </w:r>
            <w:proofErr w:type="spellEnd"/>
            <w:r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  <w:lang w:val="en-US"/>
              </w:rPr>
              <w:t> </w:t>
            </w:r>
            <w:r w:rsidRPr="000652F7">
              <w:rPr>
                <w:sz w:val="20"/>
                <w:szCs w:val="20"/>
              </w:rPr>
              <w:t>3.1</w:t>
            </w:r>
            <w:r>
              <w:rPr>
                <w:sz w:val="20"/>
                <w:szCs w:val="20"/>
              </w:rPr>
              <w:t> </w:t>
            </w:r>
            <w:r w:rsidRPr="000652F7">
              <w:rPr>
                <w:sz w:val="20"/>
                <w:szCs w:val="20"/>
              </w:rPr>
              <w:t>–</w:t>
            </w:r>
            <w:r>
              <w:rPr>
                <w:sz w:val="20"/>
                <w:szCs w:val="20"/>
              </w:rPr>
              <w:t> </w:t>
            </w:r>
            <w:r w:rsidRPr="000652F7">
              <w:rPr>
                <w:sz w:val="20"/>
                <w:szCs w:val="20"/>
              </w:rPr>
              <w:t>3.6</w:t>
            </w:r>
            <w:r>
              <w:rPr>
                <w:sz w:val="20"/>
                <w:szCs w:val="20"/>
              </w:rPr>
              <w:t>.</w:t>
            </w:r>
          </w:p>
        </w:tc>
      </w:tr>
      <w:tr w:rsidR="002F1067" w:rsidRPr="00AB1E5B" w14:paraId="5A496CCB" w14:textId="77777777" w:rsidTr="00C90245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5314BCC6" w14:textId="34213CD4" w:rsidR="003C5EAC" w:rsidRDefault="00BF200B" w:rsidP="003C5EAC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2A43CA" wp14:editId="572486B9">
                  <wp:extent cx="4090035" cy="2040255"/>
                  <wp:effectExtent l="0" t="0" r="571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creenshot_22.pn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2040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B1A33D" w14:textId="3D572434" w:rsidR="003C5EAC" w:rsidRDefault="003C5EAC" w:rsidP="003C5EAC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4632D2B6" w14:textId="61B65E28" w:rsidR="003C5EAC" w:rsidRDefault="003C5EAC" w:rsidP="003C5EAC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3.10.</w:t>
            </w:r>
            <w:r w:rsidR="005148A0">
              <w:rPr>
                <w:sz w:val="20"/>
                <w:szCs w:val="20"/>
              </w:rPr>
              <w:t> </w:t>
            </w:r>
            <w:r w:rsidRPr="00AA24D4">
              <w:rPr>
                <w:sz w:val="20"/>
                <w:szCs w:val="20"/>
              </w:rPr>
              <w:t xml:space="preserve">После успешного прохождения этапа согласования </w:t>
            </w:r>
            <w:r w:rsidR="00B02921" w:rsidRPr="00AA24D4">
              <w:rPr>
                <w:sz w:val="20"/>
                <w:szCs w:val="20"/>
              </w:rPr>
              <w:t>у Заместителя Г</w:t>
            </w:r>
            <w:r w:rsidR="00C55D83" w:rsidRPr="00AA24D4">
              <w:rPr>
                <w:sz w:val="20"/>
                <w:szCs w:val="20"/>
              </w:rPr>
              <w:t>енерального директора инициатора</w:t>
            </w:r>
            <w:r w:rsidRPr="00AA24D4">
              <w:rPr>
                <w:sz w:val="20"/>
                <w:szCs w:val="20"/>
              </w:rPr>
              <w:t xml:space="preserve"> документ отправляется на согласование с согласующими лицами</w:t>
            </w:r>
            <w:r>
              <w:rPr>
                <w:sz w:val="20"/>
                <w:szCs w:val="20"/>
              </w:rPr>
              <w:t>.</w:t>
            </w:r>
          </w:p>
          <w:p w14:paraId="66D025DD" w14:textId="5C64B8CA" w:rsidR="003C5EAC" w:rsidRDefault="005148A0" w:rsidP="003C5EAC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Процесс согласования происходит аналогично </w:t>
            </w:r>
            <w:proofErr w:type="spellStart"/>
            <w:r>
              <w:rPr>
                <w:sz w:val="20"/>
                <w:szCs w:val="20"/>
              </w:rPr>
              <w:t>п.п</w:t>
            </w:r>
            <w:proofErr w:type="spellEnd"/>
            <w:r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  <w:lang w:val="en-US"/>
              </w:rPr>
              <w:t> </w:t>
            </w:r>
            <w:r w:rsidRPr="000652F7">
              <w:rPr>
                <w:sz w:val="20"/>
                <w:szCs w:val="20"/>
              </w:rPr>
              <w:t>3.1</w:t>
            </w:r>
            <w:r>
              <w:rPr>
                <w:sz w:val="20"/>
                <w:szCs w:val="20"/>
              </w:rPr>
              <w:t> </w:t>
            </w:r>
            <w:r w:rsidRPr="000652F7">
              <w:rPr>
                <w:sz w:val="20"/>
                <w:szCs w:val="20"/>
              </w:rPr>
              <w:t>–</w:t>
            </w:r>
            <w:r>
              <w:rPr>
                <w:sz w:val="20"/>
                <w:szCs w:val="20"/>
              </w:rPr>
              <w:t> </w:t>
            </w:r>
            <w:r w:rsidRPr="000652F7">
              <w:rPr>
                <w:sz w:val="20"/>
                <w:szCs w:val="20"/>
              </w:rPr>
              <w:t>3.6</w:t>
            </w:r>
            <w:r>
              <w:rPr>
                <w:sz w:val="20"/>
                <w:szCs w:val="20"/>
              </w:rPr>
              <w:t>.</w:t>
            </w:r>
          </w:p>
        </w:tc>
      </w:tr>
      <w:tr w:rsidR="002F1067" w:rsidRPr="00AB1E5B" w14:paraId="720C4458" w14:textId="77777777" w:rsidTr="002840C7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70045BA5" w14:textId="5ED111A5" w:rsidR="003C5EAC" w:rsidRDefault="00BF200B" w:rsidP="003C5EAC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9ED850" wp14:editId="04C853D9">
                  <wp:extent cx="4090035" cy="2004695"/>
                  <wp:effectExtent l="0" t="0" r="571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Screenshot_23.pn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200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B5A394" w14:textId="5CE24881" w:rsidR="008B5528" w:rsidRDefault="008B5528" w:rsidP="003C5EAC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7524E8A9" w14:textId="167830C7" w:rsidR="003C5EAC" w:rsidRDefault="003C5EAC" w:rsidP="003C5EAC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</w:t>
            </w:r>
            <w:r w:rsidR="00E5271A">
              <w:rPr>
                <w:sz w:val="20"/>
                <w:szCs w:val="20"/>
              </w:rPr>
              <w:t>11</w:t>
            </w:r>
            <w:r>
              <w:rPr>
                <w:sz w:val="20"/>
                <w:szCs w:val="20"/>
              </w:rPr>
              <w:t>.</w:t>
            </w:r>
            <w:r w:rsidR="005148A0">
              <w:rPr>
                <w:sz w:val="20"/>
                <w:szCs w:val="20"/>
              </w:rPr>
              <w:t> </w:t>
            </w:r>
            <w:r>
              <w:rPr>
                <w:sz w:val="20"/>
                <w:szCs w:val="20"/>
              </w:rPr>
              <w:t xml:space="preserve">После успешного прохождения этапа согласования </w:t>
            </w:r>
            <w:r w:rsidR="00075CDA">
              <w:rPr>
                <w:sz w:val="20"/>
                <w:szCs w:val="20"/>
              </w:rPr>
              <w:t xml:space="preserve">у согласующих лиц </w:t>
            </w:r>
            <w:r w:rsidR="005148A0">
              <w:rPr>
                <w:sz w:val="20"/>
                <w:szCs w:val="20"/>
              </w:rPr>
              <w:t xml:space="preserve">документ </w:t>
            </w:r>
            <w:r>
              <w:rPr>
                <w:sz w:val="20"/>
                <w:szCs w:val="20"/>
              </w:rPr>
              <w:t xml:space="preserve">отправляется на согласование </w:t>
            </w:r>
            <w:r w:rsidR="00971C24">
              <w:rPr>
                <w:sz w:val="20"/>
                <w:szCs w:val="20"/>
              </w:rPr>
              <w:t>директору департамента правового обеспечения деятельности</w:t>
            </w:r>
            <w:r>
              <w:rPr>
                <w:sz w:val="20"/>
                <w:szCs w:val="20"/>
              </w:rPr>
              <w:t>.</w:t>
            </w:r>
          </w:p>
          <w:p w14:paraId="3D51468C" w14:textId="7D66E75A" w:rsidR="003C5EAC" w:rsidRDefault="005148A0" w:rsidP="003C5EAC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Процесс согласования происходит аналогично </w:t>
            </w:r>
            <w:proofErr w:type="spellStart"/>
            <w:r>
              <w:rPr>
                <w:sz w:val="20"/>
                <w:szCs w:val="20"/>
              </w:rPr>
              <w:t>п.п</w:t>
            </w:r>
            <w:proofErr w:type="spellEnd"/>
            <w:r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  <w:lang w:val="en-US"/>
              </w:rPr>
              <w:t> </w:t>
            </w:r>
            <w:r w:rsidRPr="000652F7">
              <w:rPr>
                <w:sz w:val="20"/>
                <w:szCs w:val="20"/>
              </w:rPr>
              <w:t>3.1</w:t>
            </w:r>
            <w:r>
              <w:rPr>
                <w:sz w:val="20"/>
                <w:szCs w:val="20"/>
              </w:rPr>
              <w:t> </w:t>
            </w:r>
            <w:r w:rsidRPr="000652F7">
              <w:rPr>
                <w:sz w:val="20"/>
                <w:szCs w:val="20"/>
              </w:rPr>
              <w:t>–</w:t>
            </w:r>
            <w:r>
              <w:rPr>
                <w:sz w:val="20"/>
                <w:szCs w:val="20"/>
              </w:rPr>
              <w:t> </w:t>
            </w:r>
            <w:r w:rsidRPr="000652F7">
              <w:rPr>
                <w:sz w:val="20"/>
                <w:szCs w:val="20"/>
              </w:rPr>
              <w:t>3.6</w:t>
            </w:r>
            <w:r>
              <w:rPr>
                <w:sz w:val="20"/>
                <w:szCs w:val="20"/>
              </w:rPr>
              <w:t>.</w:t>
            </w:r>
          </w:p>
        </w:tc>
      </w:tr>
      <w:tr w:rsidR="002F1067" w:rsidRPr="00AB1E5B" w14:paraId="16648671" w14:textId="77777777" w:rsidTr="002840C7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1FB2D0FD" w14:textId="44520C47" w:rsidR="008B5528" w:rsidRDefault="00BF200B" w:rsidP="008B5528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ADCFAB" wp14:editId="1E8345E2">
                  <wp:extent cx="4090035" cy="1983740"/>
                  <wp:effectExtent l="0" t="0" r="5715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Screenshot_24.pn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983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BC7A45" w14:textId="723CC086" w:rsidR="008B5528" w:rsidRDefault="008B5528" w:rsidP="008B5528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6241018B" w14:textId="41AA2602" w:rsidR="008B5528" w:rsidRDefault="008B5528" w:rsidP="008B5528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3.12.</w:t>
            </w:r>
            <w:r w:rsidR="005148A0">
              <w:rPr>
                <w:sz w:val="20"/>
                <w:szCs w:val="20"/>
              </w:rPr>
              <w:t> </w:t>
            </w:r>
            <w:r>
              <w:rPr>
                <w:sz w:val="20"/>
                <w:szCs w:val="20"/>
              </w:rPr>
              <w:t xml:space="preserve">После успешного прохождения этапа согласования </w:t>
            </w:r>
            <w:r w:rsidR="00075CDA">
              <w:rPr>
                <w:sz w:val="20"/>
                <w:szCs w:val="20"/>
              </w:rPr>
              <w:t>у директора департамента правового обеспечения деятельности</w:t>
            </w:r>
            <w:r>
              <w:rPr>
                <w:sz w:val="20"/>
                <w:szCs w:val="20"/>
              </w:rPr>
              <w:t xml:space="preserve"> документ отправляется на согласование заместителю генерального директора по правовым вопросам.</w:t>
            </w:r>
          </w:p>
          <w:p w14:paraId="14AB9AF6" w14:textId="77E58D1C" w:rsidR="008B5528" w:rsidRDefault="005148A0" w:rsidP="008B5528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Процесс согласования происходит аналогично </w:t>
            </w:r>
            <w:proofErr w:type="spellStart"/>
            <w:r>
              <w:rPr>
                <w:sz w:val="20"/>
                <w:szCs w:val="20"/>
              </w:rPr>
              <w:t>п.п</w:t>
            </w:r>
            <w:proofErr w:type="spellEnd"/>
            <w:r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  <w:lang w:val="en-US"/>
              </w:rPr>
              <w:t> </w:t>
            </w:r>
            <w:r w:rsidRPr="000652F7">
              <w:rPr>
                <w:sz w:val="20"/>
                <w:szCs w:val="20"/>
              </w:rPr>
              <w:t>3.1</w:t>
            </w:r>
            <w:r>
              <w:rPr>
                <w:sz w:val="20"/>
                <w:szCs w:val="20"/>
              </w:rPr>
              <w:t> </w:t>
            </w:r>
            <w:r w:rsidRPr="000652F7">
              <w:rPr>
                <w:sz w:val="20"/>
                <w:szCs w:val="20"/>
              </w:rPr>
              <w:t>–</w:t>
            </w:r>
            <w:r>
              <w:rPr>
                <w:sz w:val="20"/>
                <w:szCs w:val="20"/>
              </w:rPr>
              <w:t> </w:t>
            </w:r>
            <w:r w:rsidRPr="000652F7">
              <w:rPr>
                <w:sz w:val="20"/>
                <w:szCs w:val="20"/>
              </w:rPr>
              <w:t>3.6</w:t>
            </w:r>
            <w:r>
              <w:rPr>
                <w:sz w:val="20"/>
                <w:szCs w:val="20"/>
              </w:rPr>
              <w:t>.</w:t>
            </w:r>
          </w:p>
        </w:tc>
      </w:tr>
      <w:tr w:rsidR="002F1067" w:rsidRPr="00AB1E5B" w14:paraId="427C427C" w14:textId="77777777" w:rsidTr="002840C7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16F0B9C7" w14:textId="7BA77079" w:rsidR="00075CDA" w:rsidRDefault="00F95B73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92CA97" wp14:editId="5772EDC7">
                  <wp:extent cx="4090035" cy="1564005"/>
                  <wp:effectExtent l="0" t="0" r="5715" b="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Screenshot_36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564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B3938D" w14:textId="5F0D2928" w:rsidR="00075CDA" w:rsidRDefault="00075CDA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7A6F47C0" w14:textId="06001B7A" w:rsidR="00075CDA" w:rsidRDefault="00075CDA" w:rsidP="00075CDA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3.13.</w:t>
            </w:r>
            <w:r w:rsidR="005148A0">
              <w:rPr>
                <w:sz w:val="20"/>
                <w:szCs w:val="20"/>
              </w:rPr>
              <w:t> </w:t>
            </w:r>
            <w:r>
              <w:rPr>
                <w:sz w:val="20"/>
                <w:szCs w:val="20"/>
              </w:rPr>
              <w:t>После успешного прохождения этапа согласования у заместителя генерального директора по правовым вопросам</w:t>
            </w:r>
            <w:r w:rsidR="005148A0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документ отправляется на согл</w:t>
            </w:r>
            <w:r w:rsidR="000C6AAF">
              <w:rPr>
                <w:sz w:val="20"/>
                <w:szCs w:val="20"/>
              </w:rPr>
              <w:t>асование руководителю аппарата Г</w:t>
            </w:r>
            <w:r>
              <w:rPr>
                <w:sz w:val="20"/>
                <w:szCs w:val="20"/>
              </w:rPr>
              <w:t>енерального директора</w:t>
            </w:r>
            <w:r w:rsidR="000C6AAF">
              <w:rPr>
                <w:sz w:val="20"/>
                <w:szCs w:val="20"/>
              </w:rPr>
              <w:t>.</w:t>
            </w:r>
          </w:p>
          <w:p w14:paraId="1E306AC1" w14:textId="6092F2B0" w:rsidR="00075CDA" w:rsidRDefault="005148A0" w:rsidP="00075CDA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Процесс согласования происходит аналогично </w:t>
            </w:r>
            <w:proofErr w:type="spellStart"/>
            <w:r>
              <w:rPr>
                <w:sz w:val="20"/>
                <w:szCs w:val="20"/>
              </w:rPr>
              <w:t>п.п</w:t>
            </w:r>
            <w:proofErr w:type="spellEnd"/>
            <w:r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  <w:lang w:val="en-US"/>
              </w:rPr>
              <w:t> </w:t>
            </w:r>
            <w:r w:rsidRPr="000652F7">
              <w:rPr>
                <w:sz w:val="20"/>
                <w:szCs w:val="20"/>
              </w:rPr>
              <w:t>3.1</w:t>
            </w:r>
            <w:r>
              <w:rPr>
                <w:sz w:val="20"/>
                <w:szCs w:val="20"/>
              </w:rPr>
              <w:t> </w:t>
            </w:r>
            <w:r w:rsidRPr="000652F7">
              <w:rPr>
                <w:sz w:val="20"/>
                <w:szCs w:val="20"/>
              </w:rPr>
              <w:t>–</w:t>
            </w:r>
            <w:r>
              <w:rPr>
                <w:sz w:val="20"/>
                <w:szCs w:val="20"/>
              </w:rPr>
              <w:t> </w:t>
            </w:r>
            <w:r w:rsidRPr="000652F7">
              <w:rPr>
                <w:sz w:val="20"/>
                <w:szCs w:val="20"/>
              </w:rPr>
              <w:t>3.6</w:t>
            </w:r>
            <w:r>
              <w:rPr>
                <w:sz w:val="20"/>
                <w:szCs w:val="20"/>
              </w:rPr>
              <w:t>.</w:t>
            </w:r>
          </w:p>
        </w:tc>
      </w:tr>
      <w:tr w:rsidR="002F1067" w:rsidRPr="00AB1E5B" w14:paraId="65F0ADB9" w14:textId="77777777" w:rsidTr="00C90245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332FC41A" w14:textId="4CCEBE0C" w:rsidR="00075CDA" w:rsidRDefault="00BF200B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5DA4EE" wp14:editId="4D8D1EBE">
                  <wp:extent cx="4090035" cy="2058670"/>
                  <wp:effectExtent l="0" t="0" r="571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creenshot_25.pn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2058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2A6491" w14:textId="578F6558" w:rsidR="008D0BEB" w:rsidRDefault="008D0BEB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09BE3E64" w14:textId="098CD96F" w:rsidR="00C55D83" w:rsidRDefault="00075CDA" w:rsidP="00075CDA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3.14.</w:t>
            </w:r>
            <w:r w:rsidR="005148A0">
              <w:rPr>
                <w:sz w:val="20"/>
                <w:szCs w:val="20"/>
              </w:rPr>
              <w:t> </w:t>
            </w:r>
            <w:r>
              <w:rPr>
                <w:sz w:val="20"/>
                <w:szCs w:val="20"/>
              </w:rPr>
              <w:t>После успешного прохождения этапа соглас</w:t>
            </w:r>
            <w:r w:rsidR="000C6AAF">
              <w:rPr>
                <w:sz w:val="20"/>
                <w:szCs w:val="20"/>
              </w:rPr>
              <w:t>ования у руководителя аппарата Г</w:t>
            </w:r>
            <w:r>
              <w:rPr>
                <w:sz w:val="20"/>
                <w:szCs w:val="20"/>
              </w:rPr>
              <w:t xml:space="preserve">енерального директора документ отправляется на согласование </w:t>
            </w:r>
            <w:r w:rsidR="000C6AAF">
              <w:rPr>
                <w:sz w:val="20"/>
                <w:szCs w:val="20"/>
              </w:rPr>
              <w:t>Редактору</w:t>
            </w:r>
            <w:r w:rsidR="005D1781">
              <w:rPr>
                <w:sz w:val="20"/>
                <w:szCs w:val="20"/>
              </w:rPr>
              <w:t xml:space="preserve"> для проведения </w:t>
            </w:r>
            <w:proofErr w:type="spellStart"/>
            <w:r w:rsidR="005D1781">
              <w:rPr>
                <w:sz w:val="20"/>
                <w:szCs w:val="20"/>
              </w:rPr>
              <w:t>нормоконтроля</w:t>
            </w:r>
            <w:proofErr w:type="spellEnd"/>
            <w:r w:rsidR="005D1781">
              <w:rPr>
                <w:sz w:val="20"/>
                <w:szCs w:val="20"/>
              </w:rPr>
              <w:t xml:space="preserve"> итоговой версии проекта</w:t>
            </w:r>
            <w:r>
              <w:rPr>
                <w:sz w:val="20"/>
                <w:szCs w:val="20"/>
              </w:rPr>
              <w:t>.</w:t>
            </w:r>
          </w:p>
          <w:p w14:paraId="5D60CEF6" w14:textId="1BFB37BE" w:rsidR="00C55D83" w:rsidRDefault="005148A0" w:rsidP="0068052F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Процесс согласования происходит аналогично </w:t>
            </w:r>
            <w:proofErr w:type="spellStart"/>
            <w:r>
              <w:rPr>
                <w:sz w:val="20"/>
                <w:szCs w:val="20"/>
              </w:rPr>
              <w:t>п.п</w:t>
            </w:r>
            <w:proofErr w:type="spellEnd"/>
            <w:r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  <w:lang w:val="en-US"/>
              </w:rPr>
              <w:t> </w:t>
            </w:r>
            <w:r w:rsidRPr="000652F7">
              <w:rPr>
                <w:sz w:val="20"/>
                <w:szCs w:val="20"/>
              </w:rPr>
              <w:t>3.1</w:t>
            </w:r>
            <w:r>
              <w:rPr>
                <w:sz w:val="20"/>
                <w:szCs w:val="20"/>
              </w:rPr>
              <w:t> </w:t>
            </w:r>
            <w:r w:rsidRPr="000652F7">
              <w:rPr>
                <w:sz w:val="20"/>
                <w:szCs w:val="20"/>
              </w:rPr>
              <w:t>–</w:t>
            </w:r>
            <w:r>
              <w:rPr>
                <w:sz w:val="20"/>
                <w:szCs w:val="20"/>
              </w:rPr>
              <w:t> </w:t>
            </w:r>
            <w:r w:rsidRPr="000652F7">
              <w:rPr>
                <w:sz w:val="20"/>
                <w:szCs w:val="20"/>
              </w:rPr>
              <w:t>3.6</w:t>
            </w:r>
            <w:r>
              <w:rPr>
                <w:sz w:val="20"/>
                <w:szCs w:val="20"/>
              </w:rPr>
              <w:t>.</w:t>
            </w:r>
          </w:p>
        </w:tc>
      </w:tr>
      <w:tr w:rsidR="002F1067" w:rsidRPr="00AB1E5B" w14:paraId="42C20120" w14:textId="77777777" w:rsidTr="009975FD">
        <w:trPr>
          <w:trHeight w:val="1253"/>
        </w:trPr>
        <w:tc>
          <w:tcPr>
            <w:tcW w:w="6657" w:type="dxa"/>
            <w:tcBorders>
              <w:top w:val="nil"/>
              <w:bottom w:val="single" w:sz="4" w:space="0" w:color="auto"/>
            </w:tcBorders>
          </w:tcPr>
          <w:p w14:paraId="06661E1D" w14:textId="77777777" w:rsidR="0065596B" w:rsidRDefault="0065596B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single" w:sz="4" w:space="0" w:color="auto"/>
            </w:tcBorders>
          </w:tcPr>
          <w:p w14:paraId="169DE760" w14:textId="2ABDF461" w:rsidR="00075CDA" w:rsidRDefault="00075CDA" w:rsidP="005148A0">
            <w:pPr>
              <w:jc w:val="both"/>
              <w:rPr>
                <w:sz w:val="20"/>
                <w:szCs w:val="20"/>
              </w:rPr>
            </w:pPr>
            <w:commentRangeStart w:id="49"/>
            <w:r>
              <w:rPr>
                <w:sz w:val="20"/>
                <w:szCs w:val="20"/>
              </w:rPr>
              <w:t>3.15.</w:t>
            </w:r>
            <w:r w:rsidR="005148A0">
              <w:rPr>
                <w:sz w:val="20"/>
                <w:szCs w:val="20"/>
              </w:rPr>
              <w:t> </w:t>
            </w:r>
            <w:r>
              <w:rPr>
                <w:sz w:val="20"/>
                <w:szCs w:val="20"/>
              </w:rPr>
              <w:t xml:space="preserve">После успешного прохождения </w:t>
            </w:r>
            <w:r w:rsidR="00C55D83">
              <w:rPr>
                <w:sz w:val="20"/>
                <w:szCs w:val="20"/>
              </w:rPr>
              <w:t>всех этапов</w:t>
            </w:r>
            <w:r>
              <w:rPr>
                <w:sz w:val="20"/>
                <w:szCs w:val="20"/>
              </w:rPr>
              <w:t xml:space="preserve"> согласования документ отправляется</w:t>
            </w:r>
            <w:r w:rsidR="00C55D83">
              <w:rPr>
                <w:sz w:val="20"/>
                <w:szCs w:val="20"/>
              </w:rPr>
              <w:t xml:space="preserve"> на задачу печати итогового про</w:t>
            </w:r>
            <w:r w:rsidR="005148A0">
              <w:rPr>
                <w:sz w:val="20"/>
                <w:szCs w:val="20"/>
              </w:rPr>
              <w:t>е</w:t>
            </w:r>
            <w:r w:rsidR="00C2752D">
              <w:rPr>
                <w:sz w:val="20"/>
                <w:szCs w:val="20"/>
              </w:rPr>
              <w:t>кта</w:t>
            </w:r>
            <w:r w:rsidR="005148A0">
              <w:rPr>
                <w:sz w:val="20"/>
                <w:szCs w:val="20"/>
              </w:rPr>
              <w:t>,</w:t>
            </w:r>
            <w:r w:rsidR="00C55D83">
              <w:rPr>
                <w:sz w:val="20"/>
                <w:szCs w:val="20"/>
              </w:rPr>
              <w:t xml:space="preserve"> листа согласования и его парафирование (</w:t>
            </w:r>
            <w:r w:rsidR="005148A0">
              <w:rPr>
                <w:sz w:val="20"/>
                <w:szCs w:val="20"/>
              </w:rPr>
              <w:t xml:space="preserve">по маршруту, </w:t>
            </w:r>
            <w:r w:rsidR="00C55D83">
              <w:rPr>
                <w:sz w:val="20"/>
                <w:szCs w:val="20"/>
              </w:rPr>
              <w:t>см. п. 5)</w:t>
            </w:r>
            <w:r w:rsidR="0068052F">
              <w:rPr>
                <w:sz w:val="20"/>
                <w:szCs w:val="20"/>
              </w:rPr>
              <w:t>.</w:t>
            </w:r>
            <w:commentRangeEnd w:id="49"/>
            <w:r w:rsidR="009569CC">
              <w:rPr>
                <w:rStyle w:val="a5"/>
              </w:rPr>
              <w:commentReference w:id="49"/>
            </w:r>
          </w:p>
        </w:tc>
      </w:tr>
      <w:tr w:rsidR="002F1067" w:rsidRPr="00AB1E5B" w14:paraId="597FE3C3" w14:textId="77777777" w:rsidTr="00C90245">
        <w:trPr>
          <w:trHeight w:val="1413"/>
        </w:trPr>
        <w:tc>
          <w:tcPr>
            <w:tcW w:w="6657" w:type="dxa"/>
            <w:tcBorders>
              <w:bottom w:val="nil"/>
            </w:tcBorders>
          </w:tcPr>
          <w:p w14:paraId="3B03EC97" w14:textId="52B623B4" w:rsidR="00075CDA" w:rsidRDefault="008F4995" w:rsidP="00B511AE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3084A1C2" wp14:editId="1E51EF9A">
                  <wp:extent cx="4090035" cy="1198245"/>
                  <wp:effectExtent l="0" t="0" r="5715" b="190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creenshot_29.pn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19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F77FCD" w14:textId="649A4959" w:rsidR="00075CDA" w:rsidRDefault="00075CDA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049" w:type="dxa"/>
            <w:tcBorders>
              <w:bottom w:val="nil"/>
            </w:tcBorders>
          </w:tcPr>
          <w:p w14:paraId="1A519BAA" w14:textId="7FC1A9FB" w:rsidR="00075CDA" w:rsidRDefault="00075CDA" w:rsidP="00075CDA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4.</w:t>
            </w:r>
            <w:r w:rsidR="0049590E">
              <w:rPr>
                <w:b/>
                <w:sz w:val="20"/>
                <w:szCs w:val="20"/>
              </w:rPr>
              <w:t> </w:t>
            </w:r>
            <w:r>
              <w:rPr>
                <w:b/>
                <w:sz w:val="20"/>
                <w:szCs w:val="20"/>
              </w:rPr>
              <w:t xml:space="preserve">Процесс доработки </w:t>
            </w:r>
            <w:proofErr w:type="gramStart"/>
            <w:r>
              <w:rPr>
                <w:b/>
                <w:sz w:val="20"/>
                <w:szCs w:val="20"/>
              </w:rPr>
              <w:t>по</w:t>
            </w:r>
            <w:proofErr w:type="gramEnd"/>
            <w:r>
              <w:rPr>
                <w:b/>
                <w:sz w:val="20"/>
                <w:szCs w:val="20"/>
              </w:rPr>
              <w:t xml:space="preserve"> </w:t>
            </w:r>
            <w:r w:rsidR="005408F5">
              <w:rPr>
                <w:b/>
                <w:sz w:val="20"/>
                <w:szCs w:val="20"/>
              </w:rPr>
              <w:t>ОРД</w:t>
            </w:r>
            <w:r>
              <w:rPr>
                <w:b/>
                <w:sz w:val="20"/>
                <w:szCs w:val="20"/>
              </w:rPr>
              <w:t>.</w:t>
            </w:r>
          </w:p>
          <w:p w14:paraId="22D16E3F" w14:textId="64F5BC3C" w:rsidR="00075CDA" w:rsidRPr="007C2462" w:rsidRDefault="00D07B95" w:rsidP="00075CDA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Исполнитель</w:t>
            </w:r>
            <w:r w:rsidR="00075CDA" w:rsidRPr="007C2462">
              <w:rPr>
                <w:i/>
                <w:sz w:val="20"/>
                <w:szCs w:val="20"/>
              </w:rPr>
              <w:t>:</w:t>
            </w:r>
          </w:p>
          <w:p w14:paraId="79EECEC9" w14:textId="26F0FF38" w:rsidR="00B511AE" w:rsidRPr="009A54BD" w:rsidRDefault="00075CDA" w:rsidP="0068052F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4.1. В представлении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Мои задания</w:t>
            </w:r>
            <w:r w:rsidRPr="00A45318">
              <w:rPr>
                <w:sz w:val="20"/>
                <w:szCs w:val="20"/>
              </w:rPr>
              <w:t xml:space="preserve">»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По типу задания</w:t>
            </w:r>
            <w:r w:rsidRPr="00A45318">
              <w:rPr>
                <w:sz w:val="20"/>
                <w:szCs w:val="20"/>
              </w:rPr>
              <w:t>»</w:t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>Доработка</w:t>
            </w:r>
            <w:r w:rsidRPr="00A45318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</w:t>
            </w:r>
            <w:commentRangeStart w:id="50"/>
            <w:r>
              <w:rPr>
                <w:sz w:val="20"/>
                <w:szCs w:val="20"/>
              </w:rPr>
              <w:t xml:space="preserve">найти </w:t>
            </w:r>
            <w:commentRangeEnd w:id="50"/>
            <w:r w:rsidR="009569CC">
              <w:rPr>
                <w:rStyle w:val="a5"/>
              </w:rPr>
              <w:commentReference w:id="50"/>
            </w:r>
            <w:r>
              <w:rPr>
                <w:sz w:val="20"/>
                <w:szCs w:val="20"/>
              </w:rPr>
              <w:t>карточку с заданием на доработку.</w:t>
            </w:r>
            <w:r w:rsidR="00626A4E">
              <w:rPr>
                <w:sz w:val="20"/>
                <w:szCs w:val="20"/>
              </w:rPr>
              <w:t xml:space="preserve"> Открыть карточку двойным нажатием мыши.</w:t>
            </w:r>
          </w:p>
        </w:tc>
      </w:tr>
      <w:tr w:rsidR="002F1067" w:rsidRPr="00AB1E5B" w14:paraId="5369FCC2" w14:textId="77777777" w:rsidTr="00874595">
        <w:tc>
          <w:tcPr>
            <w:tcW w:w="6657" w:type="dxa"/>
            <w:tcBorders>
              <w:top w:val="nil"/>
              <w:bottom w:val="nil"/>
            </w:tcBorders>
          </w:tcPr>
          <w:p w14:paraId="2094DA36" w14:textId="687B78B5" w:rsidR="00635E87" w:rsidRDefault="008F4995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63D2AA78" wp14:editId="2F68A24D">
                  <wp:extent cx="4090035" cy="1771015"/>
                  <wp:effectExtent l="0" t="0" r="5715" b="63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creenshot_30.pn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77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2B36AE" w14:textId="0B06D7E3" w:rsidR="001E1EFA" w:rsidRDefault="001E1EFA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125EAF4B" w14:textId="77777777" w:rsidR="00635E87" w:rsidRDefault="00635E87" w:rsidP="00626A4E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4.2. </w:t>
            </w:r>
            <w:r w:rsidR="00626A4E">
              <w:rPr>
                <w:sz w:val="20"/>
                <w:szCs w:val="20"/>
              </w:rPr>
              <w:t>Перейти в карточку документа. Взять задание в работу. Для этого в карточке документа справа в задании «Доработка» нажать кнопку «В работу».</w:t>
            </w:r>
          </w:p>
          <w:p w14:paraId="71DD5746" w14:textId="68693AD2" w:rsidR="00130D00" w:rsidRDefault="00130D00" w:rsidP="00626A4E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4.3. Провести доработки по документу. Карточка доступна для редактирования.</w:t>
            </w:r>
          </w:p>
        </w:tc>
      </w:tr>
      <w:tr w:rsidR="002F1067" w:rsidRPr="00AB1E5B" w14:paraId="714562D6" w14:textId="77777777" w:rsidTr="00874595">
        <w:tc>
          <w:tcPr>
            <w:tcW w:w="6657" w:type="dxa"/>
            <w:tcBorders>
              <w:top w:val="nil"/>
              <w:bottom w:val="nil"/>
            </w:tcBorders>
          </w:tcPr>
          <w:p w14:paraId="65909F6B" w14:textId="648FF35E" w:rsidR="00635E87" w:rsidRDefault="008F4995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01784959" wp14:editId="2161C7BD">
                  <wp:extent cx="4090035" cy="1774190"/>
                  <wp:effectExtent l="0" t="0" r="5715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shot_31.pn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77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FF8FF7" w14:textId="1F539BE7" w:rsidR="00B511AE" w:rsidRDefault="00B511AE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6F42D07E" w14:textId="1F21E6AA" w:rsidR="00635E87" w:rsidRPr="001D2D1C" w:rsidRDefault="001D2D1C" w:rsidP="001D2D1C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4.4. Справа в карточке задания «Доработка» доступна кнопка завершения задания («Начать новый цикл»), а также возможность выбрать дополнительные действия («Еще»):</w:t>
            </w:r>
          </w:p>
        </w:tc>
      </w:tr>
      <w:tr w:rsidR="001D2D1C" w:rsidRPr="00AB1E5B" w14:paraId="1BF117FF" w14:textId="77777777" w:rsidTr="00874595">
        <w:tc>
          <w:tcPr>
            <w:tcW w:w="6657" w:type="dxa"/>
            <w:tcBorders>
              <w:top w:val="nil"/>
              <w:bottom w:val="nil"/>
            </w:tcBorders>
          </w:tcPr>
          <w:p w14:paraId="121D4B4F" w14:textId="71731C05" w:rsidR="001D2D1C" w:rsidRDefault="008F4995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6806D025" wp14:editId="66DB8885">
                  <wp:extent cx="2639683" cy="1871671"/>
                  <wp:effectExtent l="0" t="0" r="889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creenshot_32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0990" cy="1886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9D33E2" w14:textId="77777777" w:rsidR="001D2D1C" w:rsidRDefault="001D2D1C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21DC4FE0" w14:textId="729ABB4E" w:rsidR="001D2D1C" w:rsidRPr="001D2D1C" w:rsidRDefault="001D2D1C" w:rsidP="001D2D1C">
            <w:pPr>
              <w:pStyle w:val="aa"/>
              <w:numPr>
                <w:ilvl w:val="0"/>
                <w:numId w:val="13"/>
              </w:numPr>
              <w:tabs>
                <w:tab w:val="left" w:pos="25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D2D1C">
              <w:rPr>
                <w:sz w:val="20"/>
                <w:szCs w:val="20"/>
              </w:rPr>
              <w:t xml:space="preserve">«Начать новый цикл» </w:t>
            </w:r>
            <w:r>
              <w:t xml:space="preserve">– </w:t>
            </w:r>
            <w:r w:rsidRPr="001D2D1C">
              <w:rPr>
                <w:sz w:val="20"/>
                <w:szCs w:val="20"/>
              </w:rPr>
              <w:t>документ отправляется на повторный цикл согласования (по маршруту, см. п. 3);</w:t>
            </w:r>
          </w:p>
        </w:tc>
      </w:tr>
      <w:tr w:rsidR="002F1067" w:rsidRPr="00AB1E5B" w14:paraId="4AB3C649" w14:textId="77777777" w:rsidTr="005B6EB0">
        <w:tc>
          <w:tcPr>
            <w:tcW w:w="6657" w:type="dxa"/>
            <w:tcBorders>
              <w:top w:val="nil"/>
              <w:bottom w:val="nil"/>
            </w:tcBorders>
          </w:tcPr>
          <w:p w14:paraId="47009D05" w14:textId="266D86C9" w:rsidR="00635E87" w:rsidRDefault="008F4995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52D88BBC" wp14:editId="0137EC43">
                  <wp:extent cx="2665562" cy="1721586"/>
                  <wp:effectExtent l="0" t="0" r="190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creenshot_33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0381" cy="1731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EDAFB2" w14:textId="48037086" w:rsidR="004A2B28" w:rsidRDefault="004A2B28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52D482FF" w14:textId="549CD341" w:rsidR="00B511AE" w:rsidRDefault="004A2B28" w:rsidP="004A2B28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«Еще» – выбор дополнительных дей</w:t>
            </w:r>
            <w:r w:rsidR="00B511AE">
              <w:rPr>
                <w:sz w:val="20"/>
                <w:szCs w:val="20"/>
              </w:rPr>
              <w:t>с</w:t>
            </w:r>
            <w:r>
              <w:rPr>
                <w:sz w:val="20"/>
                <w:szCs w:val="20"/>
              </w:rPr>
              <w:t>т</w:t>
            </w:r>
            <w:r w:rsidR="00B511AE">
              <w:rPr>
                <w:sz w:val="20"/>
                <w:szCs w:val="20"/>
              </w:rPr>
              <w:t>вий (аналогично как в п. 3):</w:t>
            </w:r>
          </w:p>
          <w:p w14:paraId="37623AD0" w14:textId="77777777" w:rsidR="004A2B28" w:rsidRDefault="004A2B28" w:rsidP="004A2B28">
            <w:pPr>
              <w:pStyle w:val="aa"/>
              <w:numPr>
                <w:ilvl w:val="0"/>
                <w:numId w:val="18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B511AE">
              <w:rPr>
                <w:sz w:val="20"/>
                <w:szCs w:val="20"/>
              </w:rPr>
              <w:t>Отложить</w:t>
            </w:r>
            <w:r>
              <w:rPr>
                <w:sz w:val="20"/>
                <w:szCs w:val="20"/>
              </w:rPr>
              <w:t>»</w:t>
            </w:r>
            <w:r w:rsidR="00B511AE">
              <w:rPr>
                <w:sz w:val="20"/>
                <w:szCs w:val="20"/>
              </w:rPr>
              <w:t>;</w:t>
            </w:r>
          </w:p>
          <w:p w14:paraId="7279EE31" w14:textId="4E770B90" w:rsidR="00635E87" w:rsidRPr="004A2B28" w:rsidRDefault="004A2B28" w:rsidP="004A2B28">
            <w:pPr>
              <w:pStyle w:val="aa"/>
              <w:numPr>
                <w:ilvl w:val="0"/>
                <w:numId w:val="18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4A2B28">
              <w:rPr>
                <w:sz w:val="20"/>
                <w:szCs w:val="20"/>
              </w:rPr>
              <w:t>«</w:t>
            </w:r>
            <w:r w:rsidR="00B511AE" w:rsidRPr="004A2B28">
              <w:rPr>
                <w:sz w:val="20"/>
                <w:szCs w:val="20"/>
              </w:rPr>
              <w:t>Вернуть на роль</w:t>
            </w:r>
            <w:r w:rsidRPr="004A2B28">
              <w:rPr>
                <w:sz w:val="20"/>
                <w:szCs w:val="20"/>
              </w:rPr>
              <w:t>»</w:t>
            </w:r>
            <w:r w:rsidR="00B511AE" w:rsidRPr="004A2B28">
              <w:rPr>
                <w:sz w:val="20"/>
                <w:szCs w:val="20"/>
              </w:rPr>
              <w:t>.</w:t>
            </w:r>
          </w:p>
        </w:tc>
      </w:tr>
      <w:tr w:rsidR="002F1067" w:rsidRPr="00AB1E5B" w14:paraId="136FA73C" w14:textId="77777777" w:rsidTr="006404B8">
        <w:trPr>
          <w:trHeight w:val="850"/>
        </w:trPr>
        <w:tc>
          <w:tcPr>
            <w:tcW w:w="6657" w:type="dxa"/>
            <w:tcBorders>
              <w:top w:val="nil"/>
              <w:bottom w:val="single" w:sz="4" w:space="0" w:color="auto"/>
            </w:tcBorders>
          </w:tcPr>
          <w:p w14:paraId="7703996E" w14:textId="77777777" w:rsidR="00B511AE" w:rsidRDefault="00B511AE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single" w:sz="4" w:space="0" w:color="auto"/>
            </w:tcBorders>
          </w:tcPr>
          <w:p w14:paraId="6022003A" w14:textId="7F61472F" w:rsidR="00B511AE" w:rsidRPr="00B511AE" w:rsidRDefault="00B511AE" w:rsidP="0068052F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4.5. После успешной доработки документ отправляется на повторный цикл согласования (</w:t>
            </w:r>
            <w:r w:rsidR="004A2B28">
              <w:rPr>
                <w:sz w:val="20"/>
                <w:szCs w:val="20"/>
              </w:rPr>
              <w:t xml:space="preserve">по маршруту, </w:t>
            </w:r>
            <w:r>
              <w:rPr>
                <w:sz w:val="20"/>
                <w:szCs w:val="20"/>
              </w:rPr>
              <w:t>см. п. 3).</w:t>
            </w:r>
          </w:p>
        </w:tc>
      </w:tr>
      <w:tr w:rsidR="002F1067" w:rsidRPr="00AB1E5B" w14:paraId="44E15981" w14:textId="77777777" w:rsidTr="00C90245">
        <w:trPr>
          <w:trHeight w:val="2205"/>
        </w:trPr>
        <w:tc>
          <w:tcPr>
            <w:tcW w:w="6657" w:type="dxa"/>
            <w:tcBorders>
              <w:bottom w:val="nil"/>
            </w:tcBorders>
          </w:tcPr>
          <w:p w14:paraId="4F3C870F" w14:textId="6359A4F4" w:rsidR="00B511AE" w:rsidRDefault="003E2F2F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1A0C1F" wp14:editId="48E1777C">
                  <wp:extent cx="4090035" cy="1537335"/>
                  <wp:effectExtent l="0" t="0" r="5715" b="571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creenshot_34.p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53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6919E" w14:textId="032F78DE" w:rsidR="007F62BE" w:rsidRDefault="007F62BE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bottom w:val="nil"/>
            </w:tcBorders>
          </w:tcPr>
          <w:p w14:paraId="0DB8F09C" w14:textId="295C7F8D" w:rsidR="00DF50A6" w:rsidRPr="00DF50A6" w:rsidRDefault="00DF50A6" w:rsidP="00DF50A6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5.</w:t>
            </w:r>
            <w:r w:rsidR="0049590E">
              <w:rPr>
                <w:b/>
                <w:sz w:val="20"/>
                <w:szCs w:val="20"/>
              </w:rPr>
              <w:t> </w:t>
            </w:r>
            <w:r w:rsidRPr="00DF50A6">
              <w:rPr>
                <w:b/>
                <w:sz w:val="20"/>
                <w:szCs w:val="20"/>
              </w:rPr>
              <w:t xml:space="preserve">Печать </w:t>
            </w:r>
            <w:commentRangeStart w:id="51"/>
            <w:r w:rsidRPr="00DF50A6">
              <w:rPr>
                <w:b/>
                <w:sz w:val="20"/>
                <w:szCs w:val="20"/>
              </w:rPr>
              <w:t>итогового</w:t>
            </w:r>
            <w:commentRangeEnd w:id="51"/>
            <w:r w:rsidR="009569CC">
              <w:rPr>
                <w:rStyle w:val="a5"/>
              </w:rPr>
              <w:commentReference w:id="51"/>
            </w:r>
            <w:r w:rsidRPr="00DF50A6">
              <w:rPr>
                <w:b/>
                <w:sz w:val="20"/>
                <w:szCs w:val="20"/>
              </w:rPr>
              <w:t xml:space="preserve"> проекта </w:t>
            </w:r>
            <w:r w:rsidR="009350AA">
              <w:rPr>
                <w:b/>
                <w:sz w:val="20"/>
                <w:szCs w:val="20"/>
              </w:rPr>
              <w:t>распоряжения</w:t>
            </w:r>
            <w:r w:rsidR="001D2D55">
              <w:rPr>
                <w:b/>
                <w:sz w:val="20"/>
                <w:szCs w:val="20"/>
              </w:rPr>
              <w:t>,</w:t>
            </w:r>
            <w:r w:rsidRPr="00DF50A6">
              <w:rPr>
                <w:b/>
                <w:sz w:val="20"/>
                <w:szCs w:val="20"/>
              </w:rPr>
              <w:t xml:space="preserve"> листа согласования и его парафирование</w:t>
            </w:r>
            <w:r w:rsidR="0049590E">
              <w:rPr>
                <w:b/>
                <w:sz w:val="20"/>
                <w:szCs w:val="20"/>
              </w:rPr>
              <w:t>.</w:t>
            </w:r>
          </w:p>
          <w:p w14:paraId="4314325B" w14:textId="4E48723A" w:rsidR="005408F5" w:rsidRPr="007C2462" w:rsidRDefault="00A6616E" w:rsidP="007F62BE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Сотрудник Общего отдела</w:t>
            </w:r>
            <w:r w:rsidR="005408F5" w:rsidRPr="007C2462">
              <w:rPr>
                <w:i/>
                <w:sz w:val="20"/>
                <w:szCs w:val="20"/>
              </w:rPr>
              <w:t>:</w:t>
            </w:r>
          </w:p>
          <w:p w14:paraId="557D598D" w14:textId="062CA385" w:rsidR="00DF50A6" w:rsidRPr="00DF50A6" w:rsidRDefault="00DF50A6" w:rsidP="001918C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5.1.</w:t>
            </w:r>
            <w:r w:rsidR="00B93512">
              <w:rPr>
                <w:sz w:val="20"/>
                <w:szCs w:val="20"/>
              </w:rPr>
              <w:t xml:space="preserve"> В представлении </w:t>
            </w:r>
            <w:r w:rsidR="00B93512" w:rsidRPr="00A45318">
              <w:rPr>
                <w:sz w:val="20"/>
                <w:szCs w:val="20"/>
              </w:rPr>
              <w:t>«</w:t>
            </w:r>
            <w:r w:rsidR="00B93512" w:rsidRPr="00A45318">
              <w:rPr>
                <w:rFonts w:cs="Arial"/>
                <w:sz w:val="20"/>
                <w:szCs w:val="20"/>
              </w:rPr>
              <w:t>Мои задания</w:t>
            </w:r>
            <w:r w:rsidR="00B93512" w:rsidRPr="00A45318">
              <w:rPr>
                <w:sz w:val="20"/>
                <w:szCs w:val="20"/>
              </w:rPr>
              <w:t xml:space="preserve">» </w:t>
            </w:r>
            <w:r w:rsidR="00B93512" w:rsidRPr="00A45318">
              <w:rPr>
                <w:sz w:val="20"/>
                <w:szCs w:val="20"/>
              </w:rPr>
              <w:sym w:font="Symbol" w:char="F0AE"/>
            </w:r>
            <w:r w:rsidR="00B93512" w:rsidRPr="00A45318">
              <w:rPr>
                <w:rFonts w:cs="Arial"/>
                <w:sz w:val="20"/>
                <w:szCs w:val="20"/>
              </w:rPr>
              <w:t xml:space="preserve"> </w:t>
            </w:r>
            <w:r w:rsidR="00B93512" w:rsidRPr="00A45318">
              <w:rPr>
                <w:sz w:val="20"/>
                <w:szCs w:val="20"/>
              </w:rPr>
              <w:t>«</w:t>
            </w:r>
            <w:r w:rsidR="00B93512" w:rsidRPr="00A45318">
              <w:rPr>
                <w:rFonts w:cs="Arial"/>
                <w:sz w:val="20"/>
                <w:szCs w:val="20"/>
              </w:rPr>
              <w:t>По типу задания</w:t>
            </w:r>
            <w:r w:rsidR="00B93512" w:rsidRPr="00A45318">
              <w:rPr>
                <w:sz w:val="20"/>
                <w:szCs w:val="20"/>
              </w:rPr>
              <w:t>»</w:t>
            </w:r>
            <w:r w:rsidR="00B93512" w:rsidRPr="00A45318">
              <w:rPr>
                <w:rFonts w:cs="Arial"/>
                <w:sz w:val="20"/>
                <w:szCs w:val="20"/>
              </w:rPr>
              <w:t xml:space="preserve"> </w:t>
            </w:r>
            <w:r w:rsidR="00B93512" w:rsidRPr="00A45318">
              <w:rPr>
                <w:sz w:val="20"/>
                <w:szCs w:val="20"/>
              </w:rPr>
              <w:sym w:font="Symbol" w:char="F0AE"/>
            </w:r>
            <w:r w:rsidR="00B93512" w:rsidRPr="00A45318">
              <w:rPr>
                <w:rFonts w:cs="Arial"/>
                <w:sz w:val="20"/>
                <w:szCs w:val="20"/>
              </w:rPr>
              <w:t xml:space="preserve"> </w:t>
            </w:r>
            <w:r w:rsidR="00B93512" w:rsidRPr="00A45318">
              <w:rPr>
                <w:sz w:val="20"/>
                <w:szCs w:val="20"/>
              </w:rPr>
              <w:t>«</w:t>
            </w:r>
            <w:r w:rsidR="00B93512">
              <w:rPr>
                <w:sz w:val="20"/>
                <w:szCs w:val="20"/>
              </w:rPr>
              <w:t>Задачи</w:t>
            </w:r>
            <w:r w:rsidR="00B93512" w:rsidRPr="00A45318">
              <w:rPr>
                <w:sz w:val="20"/>
                <w:szCs w:val="20"/>
              </w:rPr>
              <w:t>»</w:t>
            </w:r>
            <w:r w:rsidR="00B93512">
              <w:rPr>
                <w:sz w:val="20"/>
                <w:szCs w:val="20"/>
              </w:rPr>
              <w:t xml:space="preserve"> </w:t>
            </w:r>
            <w:del w:id="52" w:author="Шайнога Василий Иванович" w:date="2020-08-31T13:21:00Z">
              <w:r w:rsidR="00B93512" w:rsidDel="00B80753">
                <w:rPr>
                  <w:sz w:val="20"/>
                  <w:szCs w:val="20"/>
                </w:rPr>
                <w:delText xml:space="preserve">найти </w:delText>
              </w:r>
            </w:del>
            <w:ins w:id="53" w:author="Шайнога Василий Иванович" w:date="2020-08-31T13:21:00Z">
              <w:r w:rsidR="00B80753">
                <w:rPr>
                  <w:sz w:val="20"/>
                  <w:szCs w:val="20"/>
                </w:rPr>
                <w:t xml:space="preserve">открыть </w:t>
              </w:r>
            </w:ins>
            <w:r w:rsidR="00B93512">
              <w:rPr>
                <w:sz w:val="20"/>
                <w:szCs w:val="20"/>
              </w:rPr>
              <w:t xml:space="preserve">карточку с заданием </w:t>
            </w:r>
            <w:r w:rsidR="00B93512" w:rsidRPr="00B93512">
              <w:rPr>
                <w:sz w:val="20"/>
                <w:szCs w:val="20"/>
              </w:rPr>
              <w:t xml:space="preserve">печати </w:t>
            </w:r>
            <w:del w:id="54" w:author="Шайнога Василий Иванович" w:date="2020-08-31T13:26:00Z">
              <w:r w:rsidR="00B93512" w:rsidRPr="00B93512" w:rsidDel="001918C9">
                <w:rPr>
                  <w:sz w:val="20"/>
                  <w:szCs w:val="20"/>
                </w:rPr>
                <w:delText xml:space="preserve">итогового </w:delText>
              </w:r>
            </w:del>
            <w:r w:rsidR="00B93512" w:rsidRPr="00B93512">
              <w:rPr>
                <w:sz w:val="20"/>
                <w:szCs w:val="20"/>
              </w:rPr>
              <w:t>про</w:t>
            </w:r>
            <w:r w:rsidR="001D2D55">
              <w:rPr>
                <w:sz w:val="20"/>
                <w:szCs w:val="20"/>
              </w:rPr>
              <w:t>е</w:t>
            </w:r>
            <w:r w:rsidR="00B93512" w:rsidRPr="00B93512">
              <w:rPr>
                <w:sz w:val="20"/>
                <w:szCs w:val="20"/>
              </w:rPr>
              <w:t xml:space="preserve">кта </w:t>
            </w:r>
            <w:r w:rsidR="000B470A">
              <w:rPr>
                <w:sz w:val="20"/>
                <w:szCs w:val="20"/>
              </w:rPr>
              <w:t>распоряжения</w:t>
            </w:r>
            <w:r w:rsidR="001D2D55">
              <w:rPr>
                <w:sz w:val="20"/>
                <w:szCs w:val="20"/>
              </w:rPr>
              <w:t>,</w:t>
            </w:r>
            <w:r w:rsidR="00B93512" w:rsidRPr="00B93512">
              <w:rPr>
                <w:sz w:val="20"/>
                <w:szCs w:val="20"/>
              </w:rPr>
              <w:t xml:space="preserve"> листа с</w:t>
            </w:r>
            <w:r w:rsidR="007F62BE">
              <w:rPr>
                <w:sz w:val="20"/>
                <w:szCs w:val="20"/>
              </w:rPr>
              <w:t>огласования и его парафирование</w:t>
            </w:r>
            <w:r w:rsidR="00B93512">
              <w:rPr>
                <w:sz w:val="20"/>
                <w:szCs w:val="20"/>
              </w:rPr>
              <w:t>.</w:t>
            </w:r>
            <w:r w:rsidR="001D2D55">
              <w:rPr>
                <w:sz w:val="20"/>
                <w:szCs w:val="20"/>
              </w:rPr>
              <w:t xml:space="preserve"> Открыть карточку двойным нажатием мыши.</w:t>
            </w:r>
          </w:p>
        </w:tc>
      </w:tr>
      <w:tr w:rsidR="002F1067" w:rsidRPr="00AB1E5B" w14:paraId="6F56CF2C" w14:textId="77777777" w:rsidTr="00874595">
        <w:tc>
          <w:tcPr>
            <w:tcW w:w="6657" w:type="dxa"/>
            <w:tcBorders>
              <w:top w:val="nil"/>
              <w:bottom w:val="nil"/>
            </w:tcBorders>
          </w:tcPr>
          <w:p w14:paraId="4B61603B" w14:textId="19645D65" w:rsidR="00DF50A6" w:rsidRDefault="003E2F2F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5FA9F5" wp14:editId="7EC8C9F0">
                  <wp:extent cx="4090035" cy="1767840"/>
                  <wp:effectExtent l="0" t="0" r="5715" b="381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creenshot_35.pn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76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3BCCB4" w14:textId="60161CF2" w:rsidR="007F62BE" w:rsidRDefault="007F62BE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2963C884" w14:textId="77777777" w:rsidR="00DF50A6" w:rsidRDefault="007F62BE" w:rsidP="00B80753">
            <w:pPr>
              <w:tabs>
                <w:tab w:val="left" w:pos="252"/>
                <w:tab w:val="left" w:pos="492"/>
              </w:tabs>
              <w:jc w:val="both"/>
              <w:rPr>
                <w:ins w:id="55" w:author="Шайнога Василий Иванович" w:date="2020-08-31T13:38:00Z"/>
                <w:sz w:val="20"/>
                <w:szCs w:val="20"/>
              </w:rPr>
            </w:pPr>
            <w:r w:rsidRPr="007F62BE">
              <w:rPr>
                <w:sz w:val="20"/>
                <w:szCs w:val="20"/>
              </w:rPr>
              <w:t>5.</w:t>
            </w:r>
            <w:r w:rsidR="001D2D55">
              <w:rPr>
                <w:sz w:val="20"/>
                <w:szCs w:val="20"/>
              </w:rPr>
              <w:t xml:space="preserve">2. Перейти в карточку документа. Взять задание в работу. Для этого </w:t>
            </w:r>
            <w:del w:id="56" w:author="Шайнога Василий Иванович" w:date="2020-08-31T13:22:00Z">
              <w:r w:rsidR="001D2D55" w:rsidDel="00B80753">
                <w:rPr>
                  <w:sz w:val="20"/>
                  <w:szCs w:val="20"/>
                </w:rPr>
                <w:delText xml:space="preserve">в карточке документа справа </w:delText>
              </w:r>
            </w:del>
            <w:r w:rsidR="001D2D55">
              <w:rPr>
                <w:sz w:val="20"/>
                <w:szCs w:val="20"/>
              </w:rPr>
              <w:t>в задании «Задача» нажать кнопку «В работу».</w:t>
            </w:r>
          </w:p>
          <w:p w14:paraId="0629094F" w14:textId="74102DEB" w:rsidR="00FD1E15" w:rsidRPr="007F62BE" w:rsidRDefault="00FD1E15" w:rsidP="00B8075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commentRangeStart w:id="57"/>
            <w:ins w:id="58" w:author="Шайнога Василий Иванович" w:date="2020-08-31T13:38:00Z">
              <w:r>
                <w:rPr>
                  <w:sz w:val="20"/>
                  <w:szCs w:val="20"/>
                </w:rPr>
                <w:t>*</w:t>
              </w:r>
              <w:commentRangeEnd w:id="57"/>
              <w:r>
                <w:rPr>
                  <w:rStyle w:val="a5"/>
                </w:rPr>
                <w:commentReference w:id="57"/>
              </w:r>
            </w:ins>
          </w:p>
        </w:tc>
      </w:tr>
      <w:tr w:rsidR="00422018" w:rsidRPr="00AB1E5B" w14:paraId="740BD9DD" w14:textId="77777777" w:rsidTr="00874595">
        <w:tc>
          <w:tcPr>
            <w:tcW w:w="6657" w:type="dxa"/>
            <w:tcBorders>
              <w:top w:val="nil"/>
              <w:bottom w:val="nil"/>
            </w:tcBorders>
          </w:tcPr>
          <w:p w14:paraId="1C5C6D31" w14:textId="7FF09631" w:rsidR="00422018" w:rsidRDefault="003E2F2F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BED40E" wp14:editId="6ED1DD1F">
                  <wp:extent cx="4090035" cy="1758950"/>
                  <wp:effectExtent l="0" t="0" r="5715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shot_36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75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CE99E" w14:textId="77777777" w:rsidR="00AC0EB5" w:rsidRDefault="00AC0EB5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132B0281" w14:textId="1ACC2987" w:rsidR="00422018" w:rsidRPr="007F62BE" w:rsidRDefault="00422018" w:rsidP="001D2D5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5.3. </w:t>
            </w:r>
            <w:r w:rsidR="00AC0EB5">
              <w:rPr>
                <w:sz w:val="20"/>
                <w:szCs w:val="20"/>
              </w:rPr>
              <w:t>Справа в карточке задания «Задача» доступны два варианта завершения з</w:t>
            </w:r>
            <w:r w:rsidR="00C90245">
              <w:rPr>
                <w:sz w:val="20"/>
                <w:szCs w:val="20"/>
              </w:rPr>
              <w:t>адания («Завершить» и «Назначить</w:t>
            </w:r>
            <w:r w:rsidR="00AC0EB5">
              <w:rPr>
                <w:sz w:val="20"/>
                <w:szCs w:val="20"/>
              </w:rPr>
              <w:t>»), а также возможность выбрать дополнительные действия («Еще»):</w:t>
            </w:r>
          </w:p>
        </w:tc>
      </w:tr>
      <w:tr w:rsidR="00E26379" w:rsidRPr="00AB1E5B" w14:paraId="5A507B3C" w14:textId="77777777" w:rsidTr="00C00F82">
        <w:trPr>
          <w:trHeight w:val="4395"/>
        </w:trPr>
        <w:tc>
          <w:tcPr>
            <w:tcW w:w="6657" w:type="dxa"/>
            <w:tcBorders>
              <w:top w:val="nil"/>
              <w:bottom w:val="nil"/>
            </w:tcBorders>
          </w:tcPr>
          <w:p w14:paraId="01B95C2B" w14:textId="7C040B10" w:rsidR="00E26379" w:rsidRDefault="009C15E9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295129" wp14:editId="461B5E8C">
                  <wp:extent cx="2015887" cy="2751151"/>
                  <wp:effectExtent l="0" t="0" r="3810" b="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Screenshot_41.png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0934" cy="2908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99C724" w14:textId="77777777" w:rsidR="004E74E7" w:rsidRDefault="004E74E7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3A4ADC40" w14:textId="17649D66" w:rsidR="00E26379" w:rsidRPr="00792B45" w:rsidRDefault="00E26379" w:rsidP="00E26379">
            <w:pPr>
              <w:keepNext/>
              <w:jc w:val="both"/>
              <w:rPr>
                <w:sz w:val="20"/>
                <w:szCs w:val="20"/>
              </w:rPr>
            </w:pPr>
            <w:r w:rsidRPr="00792B45">
              <w:rPr>
                <w:sz w:val="20"/>
                <w:szCs w:val="20"/>
              </w:rPr>
              <w:t>Выбрать дальнейшие действия:</w:t>
            </w:r>
          </w:p>
          <w:p w14:paraId="64F060E9" w14:textId="382142C7" w:rsidR="00E26379" w:rsidRPr="00792B45" w:rsidRDefault="00E26379" w:rsidP="00E2637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5.3.1. «</w:t>
            </w:r>
            <w:r w:rsidR="00C90245">
              <w:rPr>
                <w:sz w:val="20"/>
                <w:szCs w:val="20"/>
              </w:rPr>
              <w:t>Назначить</w:t>
            </w:r>
            <w:r>
              <w:rPr>
                <w:sz w:val="20"/>
                <w:szCs w:val="20"/>
              </w:rPr>
              <w:t>»</w:t>
            </w:r>
            <w:r w:rsidRPr="00792B45">
              <w:rPr>
                <w:sz w:val="20"/>
                <w:szCs w:val="20"/>
              </w:rPr>
              <w:t xml:space="preserve"> – отправляется задача другим </w:t>
            </w:r>
            <w:r w:rsidR="004E74E7">
              <w:rPr>
                <w:sz w:val="20"/>
                <w:szCs w:val="20"/>
              </w:rPr>
              <w:t>сотрудникам общего отдела</w:t>
            </w:r>
            <w:r w:rsidRPr="00792B45">
              <w:rPr>
                <w:sz w:val="20"/>
                <w:szCs w:val="20"/>
              </w:rPr>
              <w:t>. Указать параметры:</w:t>
            </w:r>
          </w:p>
          <w:p w14:paraId="74C2A66E" w14:textId="77777777" w:rsidR="00E26379" w:rsidRDefault="00E26379" w:rsidP="00E26379">
            <w:pPr>
              <w:pStyle w:val="aa"/>
              <w:numPr>
                <w:ilvl w:val="0"/>
                <w:numId w:val="19"/>
              </w:numPr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792B45">
              <w:rPr>
                <w:sz w:val="20"/>
                <w:szCs w:val="20"/>
              </w:rPr>
              <w:t>Исполнители</w:t>
            </w:r>
            <w:r>
              <w:rPr>
                <w:sz w:val="20"/>
                <w:szCs w:val="20"/>
              </w:rPr>
              <w:t>»</w:t>
            </w:r>
            <w:r w:rsidRPr="00792B45">
              <w:rPr>
                <w:sz w:val="20"/>
                <w:szCs w:val="20"/>
              </w:rPr>
              <w:t xml:space="preserve"> – ФИО конкретных сотрудников или роль;</w:t>
            </w:r>
          </w:p>
          <w:p w14:paraId="6A77B75B" w14:textId="77777777" w:rsidR="00E26379" w:rsidRDefault="00E26379" w:rsidP="00E26379">
            <w:pPr>
              <w:pStyle w:val="aa"/>
              <w:numPr>
                <w:ilvl w:val="0"/>
                <w:numId w:val="19"/>
              </w:numPr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404725">
              <w:rPr>
                <w:sz w:val="20"/>
                <w:szCs w:val="20"/>
              </w:rPr>
              <w:t>Длительность, рабочие дни</w:t>
            </w:r>
            <w:r>
              <w:rPr>
                <w:sz w:val="20"/>
                <w:szCs w:val="20"/>
              </w:rPr>
              <w:t>»</w:t>
            </w:r>
            <w:r w:rsidRPr="00404725">
              <w:rPr>
                <w:sz w:val="20"/>
                <w:szCs w:val="20"/>
              </w:rPr>
              <w:t xml:space="preserve"> – длительность для исполнения текущей задачи (заполняется в случае, если не указана дата выполнения);</w:t>
            </w:r>
          </w:p>
          <w:p w14:paraId="1B51A5D8" w14:textId="77777777" w:rsidR="00B66274" w:rsidRDefault="00E26379" w:rsidP="00C00F82">
            <w:pPr>
              <w:pStyle w:val="aa"/>
              <w:numPr>
                <w:ilvl w:val="0"/>
                <w:numId w:val="19"/>
              </w:numPr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404725">
              <w:rPr>
                <w:sz w:val="20"/>
                <w:szCs w:val="20"/>
              </w:rPr>
              <w:t>Дата выполнения</w:t>
            </w:r>
            <w:r>
              <w:rPr>
                <w:sz w:val="20"/>
                <w:szCs w:val="20"/>
              </w:rPr>
              <w:t>»</w:t>
            </w:r>
            <w:r w:rsidRPr="00404725">
              <w:rPr>
                <w:sz w:val="20"/>
                <w:szCs w:val="20"/>
              </w:rPr>
              <w:t xml:space="preserve"> – крайний срок выполнения текущей задачи (заполняется в случае, если не указана длительность);</w:t>
            </w:r>
          </w:p>
          <w:p w14:paraId="265418C0" w14:textId="77777777" w:rsidR="00C00F82" w:rsidRPr="00404725" w:rsidRDefault="00C00F82" w:rsidP="00C00F82">
            <w:pPr>
              <w:pStyle w:val="aa"/>
              <w:numPr>
                <w:ilvl w:val="0"/>
                <w:numId w:val="19"/>
              </w:numPr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флаг «</w:t>
            </w:r>
            <w:r w:rsidRPr="00404725">
              <w:rPr>
                <w:sz w:val="20"/>
                <w:szCs w:val="20"/>
              </w:rPr>
              <w:t>Дополнительно</w:t>
            </w:r>
            <w:r>
              <w:rPr>
                <w:sz w:val="20"/>
                <w:szCs w:val="20"/>
              </w:rPr>
              <w:t>»</w:t>
            </w:r>
            <w:r w:rsidRPr="00404725">
              <w:rPr>
                <w:sz w:val="20"/>
                <w:szCs w:val="20"/>
              </w:rPr>
              <w:t xml:space="preserve"> – при выставлении флага появляются дополнительные настройки задачи:</w:t>
            </w:r>
          </w:p>
          <w:p w14:paraId="034649F5" w14:textId="77777777" w:rsidR="00C00F82" w:rsidRDefault="00C00F82" w:rsidP="00C00F82">
            <w:pPr>
              <w:pStyle w:val="aa"/>
              <w:numPr>
                <w:ilvl w:val="0"/>
                <w:numId w:val="20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792B45">
              <w:rPr>
                <w:sz w:val="20"/>
                <w:szCs w:val="20"/>
              </w:rPr>
              <w:t>Вид</w:t>
            </w:r>
            <w:r>
              <w:rPr>
                <w:sz w:val="20"/>
                <w:szCs w:val="20"/>
              </w:rPr>
              <w:t>»</w:t>
            </w:r>
            <w:r w:rsidRPr="00792B45">
              <w:rPr>
                <w:sz w:val="20"/>
                <w:szCs w:val="20"/>
              </w:rPr>
              <w:t xml:space="preserve"> – вид задания (выбирается из списка доступных видов заданий);</w:t>
            </w:r>
          </w:p>
          <w:p w14:paraId="337994DC" w14:textId="4686077F" w:rsidR="00C00F82" w:rsidRPr="00C00F82" w:rsidRDefault="00C00F82" w:rsidP="00C00F82">
            <w:pPr>
              <w:pStyle w:val="aa"/>
              <w:numPr>
                <w:ilvl w:val="0"/>
                <w:numId w:val="20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404725">
              <w:rPr>
                <w:sz w:val="20"/>
                <w:szCs w:val="20"/>
              </w:rPr>
              <w:t>От имени</w:t>
            </w:r>
            <w:r>
              <w:rPr>
                <w:sz w:val="20"/>
                <w:szCs w:val="20"/>
              </w:rPr>
              <w:t>»</w:t>
            </w:r>
            <w:r w:rsidRPr="00404725">
              <w:rPr>
                <w:sz w:val="20"/>
                <w:szCs w:val="20"/>
              </w:rPr>
              <w:t xml:space="preserve"> – ФИО сотрудника, от имени кого будет отправлено текущее задание;</w:t>
            </w:r>
          </w:p>
        </w:tc>
      </w:tr>
      <w:tr w:rsidR="00C00F82" w:rsidRPr="00AB1E5B" w14:paraId="32AFCB53" w14:textId="77777777" w:rsidTr="00C00F82">
        <w:trPr>
          <w:trHeight w:val="2262"/>
        </w:trPr>
        <w:tc>
          <w:tcPr>
            <w:tcW w:w="6657" w:type="dxa"/>
            <w:tcBorders>
              <w:top w:val="nil"/>
              <w:bottom w:val="nil"/>
            </w:tcBorders>
          </w:tcPr>
          <w:p w14:paraId="48D2C6D8" w14:textId="77777777" w:rsidR="00C00F82" w:rsidRDefault="00C00F82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079B9730" w14:textId="77777777" w:rsidR="00C00F82" w:rsidRPr="00792B45" w:rsidRDefault="00C00F82" w:rsidP="00C00F82">
            <w:pPr>
              <w:pStyle w:val="aa"/>
              <w:numPr>
                <w:ilvl w:val="0"/>
                <w:numId w:val="21"/>
              </w:numPr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флаг «</w:t>
            </w:r>
            <w:r w:rsidRPr="00792B45">
              <w:rPr>
                <w:sz w:val="20"/>
                <w:szCs w:val="20"/>
              </w:rPr>
              <w:t>Вернуть после завершения</w:t>
            </w:r>
            <w:r>
              <w:rPr>
                <w:sz w:val="20"/>
                <w:szCs w:val="20"/>
              </w:rPr>
              <w:t>»</w:t>
            </w:r>
            <w:r w:rsidRPr="00792B45">
              <w:rPr>
                <w:sz w:val="20"/>
                <w:szCs w:val="20"/>
              </w:rPr>
              <w:t xml:space="preserve"> – при выставлении флага задание возвращается </w:t>
            </w:r>
            <w:r>
              <w:rPr>
                <w:sz w:val="20"/>
                <w:szCs w:val="20"/>
              </w:rPr>
              <w:t>после его завершения</w:t>
            </w:r>
            <w:r w:rsidRPr="00792B45">
              <w:rPr>
                <w:sz w:val="20"/>
                <w:szCs w:val="20"/>
              </w:rPr>
              <w:t>:</w:t>
            </w:r>
          </w:p>
          <w:p w14:paraId="7703BE56" w14:textId="77777777" w:rsidR="00C00F82" w:rsidRPr="00792B45" w:rsidRDefault="00C00F82" w:rsidP="00C00F82">
            <w:pPr>
              <w:pStyle w:val="aa"/>
              <w:numPr>
                <w:ilvl w:val="0"/>
                <w:numId w:val="24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792B45">
              <w:rPr>
                <w:sz w:val="20"/>
                <w:szCs w:val="20"/>
              </w:rPr>
              <w:t>Вернуть на роль</w:t>
            </w:r>
            <w:r>
              <w:rPr>
                <w:sz w:val="20"/>
                <w:szCs w:val="20"/>
              </w:rPr>
              <w:t>»</w:t>
            </w:r>
            <w:r w:rsidRPr="00792B45">
              <w:rPr>
                <w:sz w:val="20"/>
                <w:szCs w:val="20"/>
              </w:rPr>
              <w:t xml:space="preserve"> – ФИО сотрудника, кому будет возв</w:t>
            </w:r>
            <w:r>
              <w:rPr>
                <w:sz w:val="20"/>
                <w:szCs w:val="20"/>
              </w:rPr>
              <w:t>ращена задача после ее завершения</w:t>
            </w:r>
            <w:r w:rsidRPr="00792B45">
              <w:rPr>
                <w:sz w:val="20"/>
                <w:szCs w:val="20"/>
              </w:rPr>
              <w:t>;</w:t>
            </w:r>
          </w:p>
          <w:p w14:paraId="65A9E865" w14:textId="77777777" w:rsidR="00C00F82" w:rsidRDefault="00C00F82" w:rsidP="00C00F82">
            <w:pPr>
              <w:pStyle w:val="aa"/>
              <w:numPr>
                <w:ilvl w:val="0"/>
                <w:numId w:val="21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E26379">
              <w:rPr>
                <w:sz w:val="20"/>
                <w:szCs w:val="20"/>
              </w:rPr>
              <w:t>«Комментарий» – текст задания.</w:t>
            </w:r>
          </w:p>
          <w:p w14:paraId="59231A2B" w14:textId="42454DF9" w:rsidR="00C00F82" w:rsidRPr="00792B45" w:rsidRDefault="00C00F82" w:rsidP="00C00F82">
            <w:pPr>
              <w:keepNext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Затем нажать «Назначить».</w:t>
            </w:r>
          </w:p>
        </w:tc>
      </w:tr>
      <w:tr w:rsidR="00B66274" w:rsidRPr="00AB1E5B" w14:paraId="5D06DC64" w14:textId="77777777" w:rsidTr="00C90245">
        <w:trPr>
          <w:trHeight w:val="3888"/>
        </w:trPr>
        <w:tc>
          <w:tcPr>
            <w:tcW w:w="6657" w:type="dxa"/>
            <w:tcBorders>
              <w:top w:val="nil"/>
              <w:bottom w:val="nil"/>
            </w:tcBorders>
          </w:tcPr>
          <w:p w14:paraId="6AF3343D" w14:textId="2860AC4D" w:rsidR="00B66274" w:rsidRDefault="009C15E9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BED938" wp14:editId="77A00B9D">
                  <wp:extent cx="2019632" cy="1721654"/>
                  <wp:effectExtent l="0" t="0" r="0" b="0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Screenshot_42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406" cy="1739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8A54FA" w14:textId="77777777" w:rsidR="009A16B2" w:rsidRDefault="009A16B2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0B635523" w14:textId="7733CB60" w:rsidR="00980363" w:rsidRPr="005E3402" w:rsidRDefault="00980363" w:rsidP="0098036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5.3.2. «</w:t>
            </w:r>
            <w:r w:rsidRPr="005E3402">
              <w:rPr>
                <w:sz w:val="20"/>
                <w:szCs w:val="20"/>
              </w:rPr>
              <w:t>Еще</w:t>
            </w:r>
            <w:r>
              <w:rPr>
                <w:sz w:val="20"/>
                <w:szCs w:val="20"/>
              </w:rPr>
              <w:t>»</w:t>
            </w:r>
            <w:r w:rsidRPr="005E3402">
              <w:rPr>
                <w:sz w:val="20"/>
                <w:szCs w:val="20"/>
              </w:rPr>
              <w:t xml:space="preserve"> – дальнейшие действия:</w:t>
            </w:r>
          </w:p>
          <w:p w14:paraId="7CC5E70B" w14:textId="1C163654" w:rsidR="00980363" w:rsidRDefault="00980363" w:rsidP="00980363">
            <w:pPr>
              <w:numPr>
                <w:ilvl w:val="0"/>
                <w:numId w:val="22"/>
              </w:numPr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5E3402">
              <w:rPr>
                <w:sz w:val="20"/>
                <w:szCs w:val="20"/>
              </w:rPr>
              <w:t>Создать подзадачу</w:t>
            </w:r>
            <w:r>
              <w:rPr>
                <w:sz w:val="20"/>
                <w:szCs w:val="20"/>
              </w:rPr>
              <w:t>»</w:t>
            </w:r>
            <w:r w:rsidRPr="005E3402">
              <w:rPr>
                <w:sz w:val="20"/>
                <w:szCs w:val="20"/>
              </w:rPr>
              <w:t xml:space="preserve"> – </w:t>
            </w:r>
            <w:r>
              <w:rPr>
                <w:sz w:val="20"/>
                <w:szCs w:val="20"/>
              </w:rPr>
              <w:t>сотрудник</w:t>
            </w:r>
            <w:r w:rsidRPr="005E3402">
              <w:rPr>
                <w:sz w:val="20"/>
                <w:szCs w:val="20"/>
              </w:rPr>
              <w:t xml:space="preserve"> создает подзадачу, указываются те же параметры, что и при отправке задачи</w:t>
            </w:r>
            <w:r>
              <w:rPr>
                <w:sz w:val="20"/>
                <w:szCs w:val="20"/>
              </w:rPr>
              <w:t xml:space="preserve"> (см. п. 5.3.1)</w:t>
            </w:r>
            <w:r w:rsidRPr="005E3402">
              <w:rPr>
                <w:sz w:val="20"/>
                <w:szCs w:val="20"/>
              </w:rPr>
              <w:t>, за исключением: нет возможности выставить флаг «Вернуть после завершения», срок исполнения (длительность) не должен превышать срока исполнения родительской задачи, а также нет возможности указать параметр, от имени кого отправляется задача</w:t>
            </w:r>
            <w:r>
              <w:rPr>
                <w:sz w:val="20"/>
                <w:szCs w:val="20"/>
              </w:rPr>
              <w:t>;</w:t>
            </w:r>
          </w:p>
          <w:p w14:paraId="7CD525FB" w14:textId="77777777" w:rsidR="00980363" w:rsidRDefault="00980363" w:rsidP="00980363">
            <w:pPr>
              <w:numPr>
                <w:ilvl w:val="0"/>
                <w:numId w:val="22"/>
              </w:numPr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F40EB1">
              <w:rPr>
                <w:sz w:val="20"/>
                <w:szCs w:val="20"/>
              </w:rPr>
              <w:t>Отложить</w:t>
            </w:r>
            <w:r>
              <w:rPr>
                <w:sz w:val="20"/>
                <w:szCs w:val="20"/>
              </w:rPr>
              <w:t>»</w:t>
            </w:r>
            <w:r w:rsidRPr="00F40EB1">
              <w:rPr>
                <w:sz w:val="20"/>
                <w:szCs w:val="20"/>
              </w:rPr>
              <w:t xml:space="preserve"> – отложить текущее задание</w:t>
            </w:r>
            <w:r>
              <w:rPr>
                <w:sz w:val="20"/>
                <w:szCs w:val="20"/>
              </w:rPr>
              <w:t xml:space="preserve"> (аналогично, как в п. 3);</w:t>
            </w:r>
          </w:p>
          <w:p w14:paraId="50EADC00" w14:textId="181F0D0A" w:rsidR="00B66274" w:rsidRPr="00980363" w:rsidRDefault="00980363" w:rsidP="00980363">
            <w:pPr>
              <w:numPr>
                <w:ilvl w:val="0"/>
                <w:numId w:val="22"/>
              </w:numPr>
              <w:ind w:left="425" w:hanging="425"/>
              <w:jc w:val="both"/>
              <w:rPr>
                <w:sz w:val="20"/>
                <w:szCs w:val="20"/>
              </w:rPr>
            </w:pPr>
            <w:r w:rsidRPr="00980363">
              <w:rPr>
                <w:sz w:val="20"/>
                <w:szCs w:val="20"/>
              </w:rPr>
              <w:t>«Вернуть на роль» – снять задание с работы (аналогично, как в п. 3).</w:t>
            </w:r>
          </w:p>
        </w:tc>
      </w:tr>
      <w:tr w:rsidR="002F1067" w:rsidRPr="00AB1E5B" w14:paraId="6353D7F6" w14:textId="77777777" w:rsidTr="00874595">
        <w:trPr>
          <w:trHeight w:val="2561"/>
        </w:trPr>
        <w:tc>
          <w:tcPr>
            <w:tcW w:w="6657" w:type="dxa"/>
            <w:tcBorders>
              <w:top w:val="nil"/>
              <w:bottom w:val="nil"/>
            </w:tcBorders>
          </w:tcPr>
          <w:p w14:paraId="101DEB95" w14:textId="2F66B565" w:rsidR="00DF50A6" w:rsidRDefault="009C15E9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49A0E9" wp14:editId="0AC863C7">
                  <wp:extent cx="4090035" cy="1198245"/>
                  <wp:effectExtent l="0" t="0" r="5715" b="1905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Screenshot_38.pn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198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D72F4C" w14:textId="647C5035" w:rsidR="007F62BE" w:rsidRPr="00137016" w:rsidRDefault="007F62BE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  <w:lang w:val="en-US"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1E2CC80D" w14:textId="023DA35C" w:rsidR="00943842" w:rsidRDefault="00943842" w:rsidP="005E076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5.3.3. </w:t>
            </w:r>
            <w:commentRangeStart w:id="59"/>
            <w:r>
              <w:rPr>
                <w:sz w:val="20"/>
                <w:szCs w:val="20"/>
              </w:rPr>
              <w:t>«</w:t>
            </w:r>
            <w:r w:rsidRPr="005E3402">
              <w:rPr>
                <w:sz w:val="20"/>
                <w:szCs w:val="20"/>
              </w:rPr>
              <w:t>Завершить</w:t>
            </w:r>
            <w:r>
              <w:rPr>
                <w:sz w:val="20"/>
                <w:szCs w:val="20"/>
              </w:rPr>
              <w:t>»</w:t>
            </w:r>
            <w:r w:rsidRPr="005E3402">
              <w:rPr>
                <w:sz w:val="20"/>
                <w:szCs w:val="20"/>
              </w:rPr>
              <w:t xml:space="preserve"> – </w:t>
            </w:r>
            <w:r>
              <w:rPr>
                <w:sz w:val="20"/>
                <w:szCs w:val="20"/>
              </w:rPr>
              <w:t xml:space="preserve">нажать только </w:t>
            </w:r>
            <w:r w:rsidRPr="005E3402">
              <w:rPr>
                <w:sz w:val="20"/>
                <w:szCs w:val="20"/>
              </w:rPr>
              <w:t xml:space="preserve">после </w:t>
            </w:r>
            <w:r>
              <w:rPr>
                <w:sz w:val="20"/>
                <w:szCs w:val="20"/>
              </w:rPr>
              <w:t>следующих действий:</w:t>
            </w:r>
            <w:commentRangeEnd w:id="59"/>
            <w:r w:rsidR="00FD1E15">
              <w:rPr>
                <w:rStyle w:val="a5"/>
              </w:rPr>
              <w:commentReference w:id="59"/>
            </w:r>
          </w:p>
          <w:p w14:paraId="043E4118" w14:textId="619D9CBF" w:rsidR="007F62BE" w:rsidRPr="007F62BE" w:rsidRDefault="002D0E21" w:rsidP="001A3EC4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5.3</w:t>
            </w:r>
            <w:r w:rsidR="00DA31E3">
              <w:rPr>
                <w:sz w:val="20"/>
                <w:szCs w:val="20"/>
              </w:rPr>
              <w:t>.</w:t>
            </w:r>
            <w:r w:rsidR="00943842">
              <w:rPr>
                <w:sz w:val="20"/>
                <w:szCs w:val="20"/>
              </w:rPr>
              <w:t>3.1.</w:t>
            </w:r>
            <w:r w:rsidR="00DA31E3">
              <w:rPr>
                <w:sz w:val="20"/>
                <w:szCs w:val="20"/>
              </w:rPr>
              <w:t> </w:t>
            </w:r>
            <w:commentRangeStart w:id="60"/>
            <w:r w:rsidR="005E0762">
              <w:rPr>
                <w:sz w:val="20"/>
                <w:szCs w:val="20"/>
              </w:rPr>
              <w:t xml:space="preserve">Создать </w:t>
            </w:r>
            <w:r w:rsidR="00C56A0B">
              <w:rPr>
                <w:sz w:val="20"/>
                <w:szCs w:val="20"/>
              </w:rPr>
              <w:t>лист согласования распоряжения</w:t>
            </w:r>
            <w:r w:rsidR="001A3EC4">
              <w:rPr>
                <w:sz w:val="20"/>
                <w:szCs w:val="20"/>
              </w:rPr>
              <w:t xml:space="preserve">. </w:t>
            </w:r>
            <w:r w:rsidR="005E0762">
              <w:rPr>
                <w:sz w:val="20"/>
                <w:szCs w:val="20"/>
              </w:rPr>
              <w:t xml:space="preserve">Для </w:t>
            </w:r>
            <w:r w:rsidR="001A3EC4">
              <w:rPr>
                <w:sz w:val="20"/>
                <w:szCs w:val="20"/>
              </w:rPr>
              <w:t>этого</w:t>
            </w:r>
            <w:r w:rsidR="00091229">
              <w:rPr>
                <w:sz w:val="20"/>
                <w:szCs w:val="20"/>
              </w:rPr>
              <w:t xml:space="preserve"> </w:t>
            </w:r>
            <w:r w:rsidR="005E0762">
              <w:rPr>
                <w:sz w:val="20"/>
                <w:szCs w:val="20"/>
              </w:rPr>
              <w:t>необходимо п</w:t>
            </w:r>
            <w:r w:rsidRPr="002D0E21">
              <w:rPr>
                <w:sz w:val="20"/>
                <w:szCs w:val="20"/>
              </w:rPr>
              <w:t xml:space="preserve">ерейти на вкладку «Файлы и связи», в разделе «Файлы» по кнопке </w:t>
            </w:r>
            <w:r>
              <w:rPr>
                <w:noProof/>
              </w:rPr>
              <w:drawing>
                <wp:inline distT="0" distB="0" distL="0" distR="0" wp14:anchorId="0BA17408" wp14:editId="4BED12A0">
                  <wp:extent cx="142875" cy="485775"/>
                  <wp:effectExtent l="0" t="0" r="9525" b="9525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D0E21">
              <w:rPr>
                <w:sz w:val="20"/>
                <w:szCs w:val="20"/>
              </w:rPr>
              <w:t xml:space="preserve"> выбрать меню «</w:t>
            </w:r>
            <w:r w:rsidR="007B0263">
              <w:rPr>
                <w:sz w:val="20"/>
                <w:szCs w:val="20"/>
              </w:rPr>
              <w:t>Создать файл по шаблону</w:t>
            </w:r>
            <w:r w:rsidRPr="002D0E21">
              <w:rPr>
                <w:sz w:val="20"/>
                <w:szCs w:val="20"/>
              </w:rPr>
              <w:t>»</w:t>
            </w:r>
            <w:r w:rsidR="007B0263" w:rsidRPr="00A45318">
              <w:rPr>
                <w:sz w:val="20"/>
                <w:szCs w:val="20"/>
              </w:rPr>
              <w:t xml:space="preserve"> </w:t>
            </w:r>
            <w:r w:rsidR="007B0263" w:rsidRPr="00A45318">
              <w:rPr>
                <w:sz w:val="20"/>
                <w:szCs w:val="20"/>
              </w:rPr>
              <w:sym w:font="Symbol" w:char="F0AE"/>
            </w:r>
            <w:r w:rsidR="00874595">
              <w:rPr>
                <w:sz w:val="20"/>
                <w:szCs w:val="20"/>
              </w:rPr>
              <w:t xml:space="preserve"> «Лист согласования</w:t>
            </w:r>
            <w:r w:rsidR="007B0263">
              <w:rPr>
                <w:sz w:val="20"/>
                <w:szCs w:val="20"/>
              </w:rPr>
              <w:t>»</w:t>
            </w:r>
            <w:r w:rsidRPr="002D0E21">
              <w:rPr>
                <w:sz w:val="20"/>
                <w:szCs w:val="20"/>
              </w:rPr>
              <w:t>.</w:t>
            </w:r>
            <w:commentRangeEnd w:id="60"/>
            <w:r w:rsidR="00640C4C">
              <w:rPr>
                <w:rStyle w:val="a5"/>
              </w:rPr>
              <w:commentReference w:id="60"/>
            </w:r>
          </w:p>
        </w:tc>
      </w:tr>
      <w:tr w:rsidR="00C56A0B" w:rsidRPr="00AB1E5B" w14:paraId="5286247F" w14:textId="77777777" w:rsidTr="00874595">
        <w:tc>
          <w:tcPr>
            <w:tcW w:w="6657" w:type="dxa"/>
            <w:tcBorders>
              <w:top w:val="nil"/>
              <w:bottom w:val="nil"/>
            </w:tcBorders>
          </w:tcPr>
          <w:p w14:paraId="17DD389A" w14:textId="2FB5B1AC" w:rsidR="00C56A0B" w:rsidRDefault="009C15E9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6DE71A" wp14:editId="5B47C58F">
                  <wp:extent cx="2011680" cy="691164"/>
                  <wp:effectExtent l="0" t="0" r="7620" b="0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Screenshot_44.pn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9748" cy="697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95B46B" w14:textId="77777777" w:rsidR="00C56A0B" w:rsidRDefault="00C56A0B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5C375A0A" w14:textId="43EC4763" w:rsidR="00C56A0B" w:rsidRDefault="00C56A0B" w:rsidP="00C56A0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pacing w:val="-2"/>
                <w:sz w:val="20"/>
                <w:szCs w:val="20"/>
              </w:rPr>
              <w:t>Выбрать имя для файла листа согласования. Нажать кнопку «ОК» в окне выбора имени файла.</w:t>
            </w:r>
          </w:p>
        </w:tc>
      </w:tr>
      <w:tr w:rsidR="00C56A0B" w:rsidRPr="00AB1E5B" w14:paraId="71AA1DB1" w14:textId="77777777" w:rsidTr="00632D9F">
        <w:trPr>
          <w:trHeight w:val="2532"/>
        </w:trPr>
        <w:tc>
          <w:tcPr>
            <w:tcW w:w="6657" w:type="dxa"/>
            <w:tcBorders>
              <w:top w:val="nil"/>
              <w:bottom w:val="nil"/>
            </w:tcBorders>
          </w:tcPr>
          <w:p w14:paraId="0F5CBA8A" w14:textId="351C0E0B" w:rsidR="00C56A0B" w:rsidRDefault="009D65D9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05380B5" wp14:editId="308F3E46">
                  <wp:extent cx="2245766" cy="880936"/>
                  <wp:effectExtent l="0" t="0" r="254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shot_26.png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646" cy="891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71685E" w14:textId="77777777" w:rsidR="00C56A0B" w:rsidRDefault="00C56A0B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68704BAA" w14:textId="5A7B781B" w:rsidR="00C56A0B" w:rsidRDefault="00C56A0B" w:rsidP="00C56A0B">
            <w:pPr>
              <w:jc w:val="both"/>
              <w:rPr>
                <w:spacing w:val="-2"/>
                <w:sz w:val="20"/>
                <w:szCs w:val="20"/>
              </w:rPr>
            </w:pPr>
            <w:commentRangeStart w:id="61"/>
            <w:r>
              <w:rPr>
                <w:spacing w:val="-2"/>
                <w:sz w:val="20"/>
                <w:szCs w:val="20"/>
              </w:rPr>
              <w:t>Выбрать категорию документа «Приложение»:</w:t>
            </w:r>
            <w:commentRangeEnd w:id="61"/>
            <w:r w:rsidR="00640C4C">
              <w:rPr>
                <w:rStyle w:val="a5"/>
              </w:rPr>
              <w:commentReference w:id="61"/>
            </w:r>
          </w:p>
          <w:p w14:paraId="371396B8" w14:textId="77777777" w:rsidR="00C56A0B" w:rsidRDefault="00C56A0B" w:rsidP="00C56A0B">
            <w:pPr>
              <w:pStyle w:val="aa"/>
              <w:numPr>
                <w:ilvl w:val="0"/>
                <w:numId w:val="28"/>
              </w:numPr>
              <w:ind w:left="425" w:hanging="425"/>
              <w:jc w:val="both"/>
              <w:rPr>
                <w:spacing w:val="-2"/>
                <w:sz w:val="20"/>
                <w:szCs w:val="20"/>
              </w:rPr>
            </w:pPr>
            <w:r>
              <w:rPr>
                <w:spacing w:val="-2"/>
                <w:sz w:val="20"/>
                <w:szCs w:val="20"/>
              </w:rPr>
              <w:t>«Согласуемый документ» – документ, который отправляется на согласование;</w:t>
            </w:r>
          </w:p>
          <w:p w14:paraId="45E4B034" w14:textId="77777777" w:rsidR="00C56A0B" w:rsidRDefault="00C56A0B" w:rsidP="00C56A0B">
            <w:pPr>
              <w:pStyle w:val="aa"/>
              <w:numPr>
                <w:ilvl w:val="0"/>
                <w:numId w:val="28"/>
              </w:numPr>
              <w:ind w:left="425" w:hanging="425"/>
              <w:jc w:val="both"/>
              <w:rPr>
                <w:spacing w:val="-2"/>
                <w:sz w:val="20"/>
                <w:szCs w:val="20"/>
              </w:rPr>
            </w:pPr>
            <w:r w:rsidRPr="0080047C">
              <w:rPr>
                <w:spacing w:val="-2"/>
                <w:sz w:val="20"/>
                <w:szCs w:val="20"/>
              </w:rPr>
              <w:t>«Приложе</w:t>
            </w:r>
            <w:r>
              <w:rPr>
                <w:spacing w:val="-2"/>
                <w:sz w:val="20"/>
                <w:szCs w:val="20"/>
              </w:rPr>
              <w:t>ние» – дополнительные документы;</w:t>
            </w:r>
          </w:p>
          <w:p w14:paraId="411A8292" w14:textId="4D609240" w:rsidR="006B352A" w:rsidRDefault="006B352A" w:rsidP="00C56A0B">
            <w:pPr>
              <w:pStyle w:val="aa"/>
              <w:numPr>
                <w:ilvl w:val="0"/>
                <w:numId w:val="28"/>
              </w:numPr>
              <w:ind w:left="425" w:hanging="425"/>
              <w:jc w:val="both"/>
              <w:rPr>
                <w:spacing w:val="-2"/>
                <w:sz w:val="20"/>
                <w:szCs w:val="20"/>
              </w:rPr>
            </w:pPr>
            <w:r>
              <w:rPr>
                <w:spacing w:val="-2"/>
                <w:sz w:val="20"/>
                <w:szCs w:val="20"/>
              </w:rPr>
              <w:t>«Документ с резолюцией» - документ с расписанной резолюцией;</w:t>
            </w:r>
          </w:p>
          <w:p w14:paraId="7DBDB3DD" w14:textId="71488930" w:rsidR="00C56A0B" w:rsidRPr="00C56A0B" w:rsidRDefault="00C56A0B" w:rsidP="00C56A0B">
            <w:pPr>
              <w:pStyle w:val="aa"/>
              <w:numPr>
                <w:ilvl w:val="0"/>
                <w:numId w:val="28"/>
              </w:numPr>
              <w:ind w:left="425" w:hanging="425"/>
              <w:jc w:val="both"/>
              <w:rPr>
                <w:spacing w:val="-2"/>
                <w:sz w:val="20"/>
                <w:szCs w:val="20"/>
              </w:rPr>
            </w:pPr>
            <w:r w:rsidRPr="00C56A0B">
              <w:rPr>
                <w:spacing w:val="-2"/>
                <w:sz w:val="20"/>
                <w:szCs w:val="20"/>
              </w:rPr>
              <w:t>«Подписанный экземпляр» – подписанный экземпляр документа.</w:t>
            </w:r>
          </w:p>
        </w:tc>
      </w:tr>
      <w:tr w:rsidR="00C56A0B" w:rsidRPr="00AB1E5B" w14:paraId="0A05DDC9" w14:textId="77777777" w:rsidTr="00C90245">
        <w:tc>
          <w:tcPr>
            <w:tcW w:w="6657" w:type="dxa"/>
            <w:tcBorders>
              <w:top w:val="nil"/>
              <w:bottom w:val="nil"/>
            </w:tcBorders>
          </w:tcPr>
          <w:p w14:paraId="21991B82" w14:textId="1A60A101" w:rsidR="00C56A0B" w:rsidRDefault="00A12BD7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0D5472" wp14:editId="2B6DE06C">
                  <wp:extent cx="4090035" cy="1204595"/>
                  <wp:effectExtent l="0" t="0" r="5715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Screenshot_39.pn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204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66D347" w14:textId="77777777" w:rsidR="007544EB" w:rsidRDefault="007544EB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1DC42D2D" w14:textId="1A82BF63" w:rsidR="00C56A0B" w:rsidRDefault="00C56A0B" w:rsidP="00C56A0B">
            <w:pPr>
              <w:jc w:val="both"/>
              <w:rPr>
                <w:spacing w:val="-2"/>
                <w:sz w:val="20"/>
                <w:szCs w:val="20"/>
              </w:rPr>
            </w:pPr>
            <w:r>
              <w:rPr>
                <w:spacing w:val="-2"/>
                <w:sz w:val="20"/>
                <w:szCs w:val="20"/>
              </w:rPr>
              <w:t>Лист согласования отобразится в разделе «Файлы» в категории «Приложение». Сохранить карточку.</w:t>
            </w:r>
          </w:p>
        </w:tc>
      </w:tr>
      <w:tr w:rsidR="002F1067" w:rsidRPr="00AB1E5B" w14:paraId="176773D1" w14:textId="77777777" w:rsidTr="00C90245">
        <w:tc>
          <w:tcPr>
            <w:tcW w:w="6657" w:type="dxa"/>
            <w:tcBorders>
              <w:top w:val="nil"/>
              <w:bottom w:val="nil"/>
            </w:tcBorders>
          </w:tcPr>
          <w:p w14:paraId="48782988" w14:textId="47232F31" w:rsidR="00DF50A6" w:rsidRDefault="00A12BD7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D64936" wp14:editId="7AB3A618">
                  <wp:extent cx="4090035" cy="1543050"/>
                  <wp:effectExtent l="0" t="0" r="5715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Screenshot_40.pn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A5CAF0" w14:textId="3A0E0F92" w:rsidR="00137016" w:rsidRDefault="00137016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75674FA5" w14:textId="1F956649" w:rsidR="00DF50A6" w:rsidRPr="007B0263" w:rsidRDefault="00A1266E" w:rsidP="00A1266E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5.3.3.2</w:t>
            </w:r>
            <w:r w:rsidR="00137016" w:rsidRPr="007B0263">
              <w:rPr>
                <w:sz w:val="20"/>
                <w:szCs w:val="20"/>
              </w:rPr>
              <w:t>.</w:t>
            </w:r>
            <w:r w:rsidR="00DA31E3">
              <w:rPr>
                <w:sz w:val="20"/>
                <w:szCs w:val="20"/>
              </w:rPr>
              <w:t> </w:t>
            </w:r>
            <w:r w:rsidR="00091229">
              <w:rPr>
                <w:sz w:val="20"/>
                <w:szCs w:val="20"/>
              </w:rPr>
              <w:t>Отправить файл на печать</w:t>
            </w:r>
            <w:r>
              <w:rPr>
                <w:sz w:val="20"/>
                <w:szCs w:val="20"/>
              </w:rPr>
              <w:t xml:space="preserve">. </w:t>
            </w:r>
            <w:r w:rsidR="006E4F79">
              <w:rPr>
                <w:sz w:val="20"/>
                <w:szCs w:val="20"/>
              </w:rPr>
              <w:t xml:space="preserve">Для </w:t>
            </w:r>
            <w:r>
              <w:rPr>
                <w:sz w:val="20"/>
                <w:szCs w:val="20"/>
              </w:rPr>
              <w:t xml:space="preserve">этого </w:t>
            </w:r>
            <w:r w:rsidR="004F3F86">
              <w:rPr>
                <w:sz w:val="20"/>
                <w:szCs w:val="20"/>
              </w:rPr>
              <w:t>необходимо</w:t>
            </w:r>
            <w:r w:rsidR="006E4F79">
              <w:rPr>
                <w:sz w:val="20"/>
                <w:szCs w:val="20"/>
              </w:rPr>
              <w:t xml:space="preserve"> нажать по нему правой кнопкой мыши и выбрать в открывшемся меню пункт «Открыть для чтения».</w:t>
            </w:r>
          </w:p>
        </w:tc>
      </w:tr>
      <w:tr w:rsidR="002F1067" w:rsidRPr="00AB1E5B" w14:paraId="188342DE" w14:textId="77777777" w:rsidTr="00C90245">
        <w:trPr>
          <w:trHeight w:val="3538"/>
        </w:trPr>
        <w:tc>
          <w:tcPr>
            <w:tcW w:w="6657" w:type="dxa"/>
            <w:tcBorders>
              <w:top w:val="nil"/>
              <w:bottom w:val="nil"/>
            </w:tcBorders>
          </w:tcPr>
          <w:p w14:paraId="19FAB1E1" w14:textId="38AAC5C2" w:rsidR="00DF50A6" w:rsidRDefault="00A12BD7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717F0B" wp14:editId="537A8E50">
                  <wp:extent cx="4090035" cy="2181225"/>
                  <wp:effectExtent l="0" t="0" r="5715" b="952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Screenshot_41.pn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218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7E2784" w14:textId="44DE29E9" w:rsidR="00137016" w:rsidRDefault="00137016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714398ED" w14:textId="6074F1A7" w:rsidR="00DF50A6" w:rsidRDefault="00B32CF5" w:rsidP="00DA31E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</w:t>
            </w:r>
            <w:r w:rsidR="007B0263">
              <w:rPr>
                <w:sz w:val="20"/>
                <w:szCs w:val="20"/>
              </w:rPr>
              <w:t xml:space="preserve"> открывшемся текстовом редакторе </w:t>
            </w:r>
            <w:r>
              <w:rPr>
                <w:sz w:val="20"/>
                <w:szCs w:val="20"/>
              </w:rPr>
              <w:t xml:space="preserve">необходимо </w:t>
            </w:r>
            <w:r w:rsidR="007B0263">
              <w:rPr>
                <w:sz w:val="20"/>
                <w:szCs w:val="20"/>
              </w:rPr>
              <w:t>выбр</w:t>
            </w:r>
            <w:r w:rsidR="00DA31E3">
              <w:rPr>
                <w:sz w:val="20"/>
                <w:szCs w:val="20"/>
              </w:rPr>
              <w:t xml:space="preserve">ать функцию </w:t>
            </w:r>
            <w:r w:rsidR="007B0263">
              <w:rPr>
                <w:sz w:val="20"/>
                <w:szCs w:val="20"/>
              </w:rPr>
              <w:t>печати документа.</w:t>
            </w:r>
          </w:p>
          <w:p w14:paraId="55BEEC7C" w14:textId="6B6FB52B" w:rsidR="00A304D3" w:rsidRPr="007B0263" w:rsidRDefault="00A304D3" w:rsidP="00DA31E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Аналогичным способом распечатать итоговый документ проекта.</w:t>
            </w:r>
          </w:p>
        </w:tc>
      </w:tr>
      <w:tr w:rsidR="002F1067" w:rsidRPr="00AB1E5B" w14:paraId="66BBAAFE" w14:textId="77777777" w:rsidTr="00A304D3">
        <w:trPr>
          <w:trHeight w:val="981"/>
        </w:trPr>
        <w:tc>
          <w:tcPr>
            <w:tcW w:w="6657" w:type="dxa"/>
            <w:tcBorders>
              <w:top w:val="nil"/>
              <w:bottom w:val="nil"/>
            </w:tcBorders>
          </w:tcPr>
          <w:p w14:paraId="7EA8EEC0" w14:textId="5130A8CB" w:rsidR="006E4F79" w:rsidRDefault="006E4F79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31DC2D1E" w14:textId="1C44AD45" w:rsidR="00DF50A6" w:rsidRPr="00137016" w:rsidRDefault="002D0E21" w:rsidP="005E0B2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</w:t>
            </w:r>
            <w:r w:rsidR="00A1266E">
              <w:rPr>
                <w:sz w:val="20"/>
                <w:szCs w:val="20"/>
              </w:rPr>
              <w:t>3.3.3.</w:t>
            </w:r>
            <w:r w:rsidR="004E66F6">
              <w:rPr>
                <w:sz w:val="20"/>
                <w:szCs w:val="20"/>
              </w:rPr>
              <w:t> Вне системы о</w:t>
            </w:r>
            <w:r w:rsidR="007B0263">
              <w:rPr>
                <w:sz w:val="20"/>
                <w:szCs w:val="20"/>
              </w:rPr>
              <w:t>тнести</w:t>
            </w:r>
            <w:r>
              <w:rPr>
                <w:sz w:val="20"/>
                <w:szCs w:val="20"/>
              </w:rPr>
              <w:t xml:space="preserve"> </w:t>
            </w:r>
            <w:r w:rsidR="00A304D3">
              <w:rPr>
                <w:sz w:val="20"/>
                <w:szCs w:val="20"/>
              </w:rPr>
              <w:t xml:space="preserve">бумажные экземпляры </w:t>
            </w:r>
            <w:r>
              <w:rPr>
                <w:sz w:val="20"/>
                <w:szCs w:val="20"/>
              </w:rPr>
              <w:t>документ</w:t>
            </w:r>
            <w:r w:rsidR="00A304D3">
              <w:rPr>
                <w:sz w:val="20"/>
                <w:szCs w:val="20"/>
              </w:rPr>
              <w:t>ов</w:t>
            </w:r>
            <w:r w:rsidR="00131AC8">
              <w:rPr>
                <w:sz w:val="20"/>
                <w:szCs w:val="20"/>
              </w:rPr>
              <w:t xml:space="preserve"> на подпись Г</w:t>
            </w:r>
            <w:r w:rsidR="007B0263">
              <w:rPr>
                <w:sz w:val="20"/>
                <w:szCs w:val="20"/>
              </w:rPr>
              <w:t xml:space="preserve">енеральному директору или </w:t>
            </w:r>
            <w:r>
              <w:rPr>
                <w:sz w:val="20"/>
                <w:szCs w:val="20"/>
              </w:rPr>
              <w:t>его заместите</w:t>
            </w:r>
            <w:r w:rsidR="007B0263">
              <w:rPr>
                <w:sz w:val="20"/>
                <w:szCs w:val="20"/>
              </w:rPr>
              <w:t>лю</w:t>
            </w:r>
            <w:r>
              <w:rPr>
                <w:sz w:val="20"/>
                <w:szCs w:val="20"/>
              </w:rPr>
              <w:t>.</w:t>
            </w:r>
          </w:p>
        </w:tc>
      </w:tr>
      <w:tr w:rsidR="002F1067" w:rsidRPr="00AB1E5B" w14:paraId="22CC4CD4" w14:textId="77777777" w:rsidTr="005B6EB0">
        <w:tc>
          <w:tcPr>
            <w:tcW w:w="6657" w:type="dxa"/>
            <w:tcBorders>
              <w:top w:val="nil"/>
              <w:bottom w:val="nil"/>
            </w:tcBorders>
          </w:tcPr>
          <w:p w14:paraId="0D801A18" w14:textId="1CAC58B6" w:rsidR="00437B25" w:rsidRDefault="00A12BD7" w:rsidP="00437B25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AD3FD49" wp14:editId="101B0BEE">
                  <wp:extent cx="2734573" cy="1770207"/>
                  <wp:effectExtent l="0" t="0" r="8890" b="190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Screenshot_42.pn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6343" cy="17778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165BA2" w14:textId="26B1C931" w:rsidR="00A1266E" w:rsidRDefault="00A1266E" w:rsidP="00437B25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2DC612CF" w14:textId="3590B3C9" w:rsidR="00916702" w:rsidRDefault="00E05AEE" w:rsidP="00A1266E">
            <w:pPr>
              <w:jc w:val="both"/>
              <w:rPr>
                <w:spacing w:val="-2"/>
                <w:sz w:val="20"/>
                <w:szCs w:val="20"/>
              </w:rPr>
            </w:pPr>
            <w:r>
              <w:rPr>
                <w:spacing w:val="-2"/>
                <w:sz w:val="20"/>
                <w:szCs w:val="20"/>
              </w:rPr>
              <w:t>5.</w:t>
            </w:r>
            <w:r w:rsidR="00845A4B">
              <w:rPr>
                <w:spacing w:val="-2"/>
                <w:sz w:val="20"/>
                <w:szCs w:val="20"/>
              </w:rPr>
              <w:t>3.3.4</w:t>
            </w:r>
            <w:r w:rsidR="004465D6">
              <w:rPr>
                <w:spacing w:val="-2"/>
                <w:sz w:val="20"/>
                <w:szCs w:val="20"/>
              </w:rPr>
              <w:t>. </w:t>
            </w:r>
            <w:r w:rsidR="00F10A23" w:rsidRPr="00F10A23">
              <w:rPr>
                <w:spacing w:val="-2"/>
                <w:sz w:val="20"/>
                <w:szCs w:val="20"/>
              </w:rPr>
              <w:t xml:space="preserve">Завершить задание </w:t>
            </w:r>
            <w:r w:rsidR="004465D6">
              <w:rPr>
                <w:spacing w:val="-2"/>
                <w:sz w:val="20"/>
                <w:szCs w:val="20"/>
              </w:rPr>
              <w:t xml:space="preserve">на печать итогового проекта, листа согласования и его парафирование </w:t>
            </w:r>
            <w:r w:rsidR="00F10A23" w:rsidRPr="00F10A23">
              <w:rPr>
                <w:spacing w:val="-2"/>
                <w:sz w:val="20"/>
                <w:szCs w:val="20"/>
              </w:rPr>
              <w:t>по кнопке «Завершить».</w:t>
            </w:r>
          </w:p>
        </w:tc>
      </w:tr>
      <w:tr w:rsidR="002F1067" w:rsidRPr="00AB1E5B" w14:paraId="262494ED" w14:textId="77777777" w:rsidTr="00066CB2">
        <w:trPr>
          <w:trHeight w:val="550"/>
        </w:trPr>
        <w:tc>
          <w:tcPr>
            <w:tcW w:w="6657" w:type="dxa"/>
            <w:tcBorders>
              <w:top w:val="nil"/>
              <w:bottom w:val="single" w:sz="4" w:space="0" w:color="auto"/>
            </w:tcBorders>
          </w:tcPr>
          <w:p w14:paraId="27BD2475" w14:textId="77777777" w:rsidR="00437B25" w:rsidRDefault="00437B25" w:rsidP="00437B25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single" w:sz="4" w:space="0" w:color="auto"/>
            </w:tcBorders>
          </w:tcPr>
          <w:p w14:paraId="1E2C577A" w14:textId="5EFD0C19" w:rsidR="00437B25" w:rsidRDefault="00E05AEE" w:rsidP="00A1266E">
            <w:pPr>
              <w:jc w:val="both"/>
              <w:rPr>
                <w:spacing w:val="-2"/>
                <w:sz w:val="20"/>
                <w:szCs w:val="20"/>
              </w:rPr>
            </w:pPr>
            <w:r>
              <w:rPr>
                <w:spacing w:val="-2"/>
                <w:sz w:val="20"/>
                <w:szCs w:val="20"/>
              </w:rPr>
              <w:t>5.</w:t>
            </w:r>
            <w:r w:rsidR="00A1266E">
              <w:rPr>
                <w:spacing w:val="-2"/>
                <w:sz w:val="20"/>
                <w:szCs w:val="20"/>
              </w:rPr>
              <w:t>4</w:t>
            </w:r>
            <w:r w:rsidR="004465D6">
              <w:rPr>
                <w:spacing w:val="-2"/>
                <w:sz w:val="20"/>
                <w:szCs w:val="20"/>
              </w:rPr>
              <w:t>. Документ успешно подписан и отправляется на регистрацию (см. п. 6)</w:t>
            </w:r>
            <w:r w:rsidR="00437B25">
              <w:rPr>
                <w:spacing w:val="-2"/>
                <w:sz w:val="20"/>
                <w:szCs w:val="20"/>
              </w:rPr>
              <w:t>.</w:t>
            </w:r>
          </w:p>
        </w:tc>
      </w:tr>
      <w:tr w:rsidR="002F1067" w:rsidRPr="00AB1E5B" w14:paraId="50CDC4B7" w14:textId="77777777" w:rsidTr="00066CB2">
        <w:tc>
          <w:tcPr>
            <w:tcW w:w="6657" w:type="dxa"/>
            <w:tcBorders>
              <w:bottom w:val="nil"/>
            </w:tcBorders>
          </w:tcPr>
          <w:p w14:paraId="5EC218C3" w14:textId="4DD8FC0D" w:rsidR="00E606FC" w:rsidRDefault="0082300A" w:rsidP="00E606FC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84A5B30" wp14:editId="20A5FE2D">
                  <wp:extent cx="4090035" cy="1372235"/>
                  <wp:effectExtent l="0" t="0" r="5715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creenshot_43.pn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37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362D8F" w14:textId="7AD16255" w:rsidR="00E606FC" w:rsidRPr="00E606FC" w:rsidRDefault="00E606FC" w:rsidP="00E606FC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4049" w:type="dxa"/>
            <w:tcBorders>
              <w:bottom w:val="nil"/>
            </w:tcBorders>
          </w:tcPr>
          <w:p w14:paraId="337EAAE8" w14:textId="3E79EDC7" w:rsidR="00437B25" w:rsidRDefault="00437B25" w:rsidP="00437B25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6. Процесс регистрации </w:t>
            </w:r>
            <w:r w:rsidR="005408F5">
              <w:rPr>
                <w:b/>
                <w:sz w:val="20"/>
                <w:szCs w:val="20"/>
              </w:rPr>
              <w:t>ОРД</w:t>
            </w:r>
            <w:r>
              <w:rPr>
                <w:b/>
                <w:sz w:val="20"/>
                <w:szCs w:val="20"/>
              </w:rPr>
              <w:t>.</w:t>
            </w:r>
          </w:p>
          <w:p w14:paraId="76FF9C95" w14:textId="60B86F69" w:rsidR="00437B25" w:rsidRPr="007C2462" w:rsidRDefault="00131AC8" w:rsidP="00437B25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Сотрудник Общего отдела</w:t>
            </w:r>
            <w:r w:rsidR="00437B25" w:rsidRPr="007C2462">
              <w:rPr>
                <w:i/>
                <w:sz w:val="20"/>
                <w:szCs w:val="20"/>
              </w:rPr>
              <w:t>:</w:t>
            </w:r>
          </w:p>
          <w:p w14:paraId="1D6F4599" w14:textId="00B59B3A" w:rsidR="00437B25" w:rsidRPr="004C3A45" w:rsidRDefault="00437B25" w:rsidP="005408F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6.1. В представлении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Мои задания</w:t>
            </w:r>
            <w:r w:rsidRPr="00A45318">
              <w:rPr>
                <w:sz w:val="20"/>
                <w:szCs w:val="20"/>
              </w:rPr>
              <w:t xml:space="preserve">»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По типу задания</w:t>
            </w:r>
            <w:r w:rsidRPr="00A45318">
              <w:rPr>
                <w:sz w:val="20"/>
                <w:szCs w:val="20"/>
              </w:rPr>
              <w:t>»</w:t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>Регистрация</w:t>
            </w:r>
            <w:r w:rsidRPr="00A45318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найти карточку с заданием на регистрацию документа.</w:t>
            </w:r>
            <w:r w:rsidR="008557CB">
              <w:rPr>
                <w:sz w:val="20"/>
                <w:szCs w:val="20"/>
              </w:rPr>
              <w:t xml:space="preserve"> Открыть карточку двойным нажатием мыши.</w:t>
            </w:r>
          </w:p>
        </w:tc>
      </w:tr>
      <w:tr w:rsidR="002F1067" w:rsidRPr="00AB1E5B" w14:paraId="616D9F96" w14:textId="77777777" w:rsidTr="00066CB2">
        <w:tc>
          <w:tcPr>
            <w:tcW w:w="6657" w:type="dxa"/>
            <w:tcBorders>
              <w:top w:val="nil"/>
              <w:bottom w:val="nil"/>
            </w:tcBorders>
          </w:tcPr>
          <w:p w14:paraId="75DFD92F" w14:textId="09B0F3B8" w:rsidR="00437B25" w:rsidRDefault="0082300A" w:rsidP="00437B25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828586" wp14:editId="07B10E24">
                  <wp:extent cx="4090035" cy="1774190"/>
                  <wp:effectExtent l="0" t="0" r="5715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Screenshot_44.pn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774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4F5D73" w14:textId="593C3591" w:rsidR="00BB7D4A" w:rsidRDefault="00BB7D4A" w:rsidP="00437B25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0CC0F46D" w14:textId="05DF0E82" w:rsidR="00437B25" w:rsidRPr="00F10A23" w:rsidRDefault="00437B25" w:rsidP="00BB7D4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6.2. </w:t>
            </w:r>
            <w:r w:rsidR="008557CB">
              <w:rPr>
                <w:sz w:val="20"/>
                <w:szCs w:val="20"/>
              </w:rPr>
              <w:t>Перейти в карточку документа. Взять задание в работу. Для этого в карточке документа справа в задании «</w:t>
            </w:r>
            <w:r w:rsidR="00BB7D4A">
              <w:rPr>
                <w:sz w:val="20"/>
                <w:szCs w:val="20"/>
              </w:rPr>
              <w:t>Регистрация</w:t>
            </w:r>
            <w:r w:rsidR="008557CB">
              <w:rPr>
                <w:sz w:val="20"/>
                <w:szCs w:val="20"/>
              </w:rPr>
              <w:t>» нажать кнопку «В работу».</w:t>
            </w:r>
          </w:p>
        </w:tc>
      </w:tr>
      <w:tr w:rsidR="00782E4E" w:rsidRPr="00AB1E5B" w14:paraId="266710DE" w14:textId="77777777" w:rsidTr="005B6EB0">
        <w:tc>
          <w:tcPr>
            <w:tcW w:w="6657" w:type="dxa"/>
            <w:tcBorders>
              <w:top w:val="nil"/>
              <w:bottom w:val="nil"/>
            </w:tcBorders>
          </w:tcPr>
          <w:p w14:paraId="18516CD1" w14:textId="55DDB564" w:rsidR="00782E4E" w:rsidRDefault="0082300A" w:rsidP="00437B25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84AA80" wp14:editId="5B5F1301">
                  <wp:extent cx="4090035" cy="1755775"/>
                  <wp:effectExtent l="0" t="0" r="5715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Screenshot_45.png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75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ACC98C" w14:textId="77777777" w:rsidR="00626BFD" w:rsidRDefault="00626BFD" w:rsidP="00437B25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7EBCA731" w14:textId="67A81E04" w:rsidR="00782E4E" w:rsidRDefault="00782E4E" w:rsidP="006F488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6.3. </w:t>
            </w:r>
            <w:commentRangeStart w:id="62"/>
            <w:r>
              <w:rPr>
                <w:sz w:val="20"/>
                <w:szCs w:val="20"/>
              </w:rPr>
              <w:t>Справа в карточке задания «</w:t>
            </w:r>
            <w:r w:rsidR="006F4882">
              <w:rPr>
                <w:sz w:val="20"/>
                <w:szCs w:val="20"/>
              </w:rPr>
              <w:t>Регистрация</w:t>
            </w:r>
            <w:r>
              <w:rPr>
                <w:sz w:val="20"/>
                <w:szCs w:val="20"/>
              </w:rPr>
              <w:t xml:space="preserve">» </w:t>
            </w:r>
            <w:r w:rsidR="006F4882">
              <w:rPr>
                <w:sz w:val="20"/>
                <w:szCs w:val="20"/>
              </w:rPr>
              <w:t xml:space="preserve">доступны два варианта завершения задания («Завершить» и </w:t>
            </w:r>
            <w:r w:rsidR="00066CB2">
              <w:rPr>
                <w:sz w:val="20"/>
                <w:szCs w:val="20"/>
              </w:rPr>
              <w:t>«Назначить</w:t>
            </w:r>
            <w:r w:rsidR="006F4882">
              <w:rPr>
                <w:sz w:val="20"/>
                <w:szCs w:val="20"/>
              </w:rPr>
              <w:t>»), а также возможность выбрать дополнительные действия («Еще»)</w:t>
            </w:r>
            <w:r>
              <w:rPr>
                <w:sz w:val="20"/>
                <w:szCs w:val="20"/>
              </w:rPr>
              <w:t>:</w:t>
            </w:r>
            <w:commentRangeEnd w:id="62"/>
            <w:r w:rsidR="00B634A7">
              <w:rPr>
                <w:rStyle w:val="a5"/>
              </w:rPr>
              <w:commentReference w:id="62"/>
            </w:r>
          </w:p>
        </w:tc>
      </w:tr>
      <w:tr w:rsidR="002F1067" w:rsidRPr="00AB1E5B" w14:paraId="05FF2E9B" w14:textId="77777777" w:rsidTr="005B6EB0">
        <w:tc>
          <w:tcPr>
            <w:tcW w:w="6657" w:type="dxa"/>
            <w:tcBorders>
              <w:top w:val="nil"/>
              <w:bottom w:val="nil"/>
            </w:tcBorders>
          </w:tcPr>
          <w:p w14:paraId="38621FB5" w14:textId="5E2B86BB" w:rsidR="00437B25" w:rsidRDefault="00755FC9" w:rsidP="00437B25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DCADFE" wp14:editId="55A781F8">
                  <wp:extent cx="2769080" cy="3409638"/>
                  <wp:effectExtent l="0" t="0" r="0" b="63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Screenshot_46.png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623" cy="3436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859F70" w14:textId="041F1B2C" w:rsidR="00626BFD" w:rsidRDefault="00626BFD" w:rsidP="00437B25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78D2645C" w14:textId="5E4CE62A" w:rsidR="00437B25" w:rsidRDefault="00626BFD" w:rsidP="00437B2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6.4</w:t>
            </w:r>
            <w:r w:rsidR="00437B25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 </w:t>
            </w:r>
            <w:r w:rsidR="00437B25" w:rsidRPr="00792B45">
              <w:rPr>
                <w:sz w:val="20"/>
                <w:szCs w:val="20"/>
              </w:rPr>
              <w:t>Выбрать дальнейшие действия:</w:t>
            </w:r>
          </w:p>
          <w:p w14:paraId="4C87BA5E" w14:textId="5596515A" w:rsidR="00626BFD" w:rsidRDefault="00437B25" w:rsidP="00626BFD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6.</w:t>
            </w:r>
            <w:r w:rsidR="00626BFD">
              <w:rPr>
                <w:sz w:val="20"/>
                <w:szCs w:val="20"/>
              </w:rPr>
              <w:t>4</w:t>
            </w:r>
            <w:r w:rsidRPr="00437B25">
              <w:rPr>
                <w:sz w:val="20"/>
                <w:szCs w:val="20"/>
              </w:rPr>
              <w:t>.1.</w:t>
            </w:r>
            <w:r w:rsidR="00626BFD">
              <w:rPr>
                <w:sz w:val="20"/>
                <w:szCs w:val="20"/>
              </w:rPr>
              <w:t> «</w:t>
            </w:r>
            <w:r w:rsidR="00066CB2">
              <w:rPr>
                <w:sz w:val="20"/>
                <w:szCs w:val="20"/>
              </w:rPr>
              <w:t>Назначить</w:t>
            </w:r>
            <w:r w:rsidR="00626BFD">
              <w:rPr>
                <w:sz w:val="20"/>
                <w:szCs w:val="20"/>
              </w:rPr>
              <w:t>»</w:t>
            </w:r>
            <w:r w:rsidRPr="00437B25">
              <w:rPr>
                <w:sz w:val="20"/>
                <w:szCs w:val="20"/>
              </w:rPr>
              <w:t xml:space="preserve"> – отправляет</w:t>
            </w:r>
            <w:r w:rsidR="00626BFD">
              <w:rPr>
                <w:sz w:val="20"/>
                <w:szCs w:val="20"/>
              </w:rPr>
              <w:t>ся задача другим Регистраторам.</w:t>
            </w:r>
          </w:p>
          <w:p w14:paraId="2C424935" w14:textId="7D554D69" w:rsidR="00437B25" w:rsidRDefault="00626BFD" w:rsidP="00626BFD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Действия аналогичны, как в п. 5.3.1.</w:t>
            </w:r>
          </w:p>
        </w:tc>
      </w:tr>
      <w:tr w:rsidR="002F1067" w:rsidRPr="00AB1E5B" w14:paraId="7C804D9F" w14:textId="77777777" w:rsidTr="00D5206D">
        <w:tc>
          <w:tcPr>
            <w:tcW w:w="6657" w:type="dxa"/>
            <w:tcBorders>
              <w:top w:val="nil"/>
              <w:bottom w:val="nil"/>
            </w:tcBorders>
          </w:tcPr>
          <w:p w14:paraId="5A00C26E" w14:textId="16D3515B" w:rsidR="00437B25" w:rsidRDefault="00755FC9" w:rsidP="00437B25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3E4C9FA" wp14:editId="7F44D9B3">
                  <wp:extent cx="2634978" cy="1932317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Screenshot_47.pn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8779" cy="1949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60DBC5" w14:textId="20077ADA" w:rsidR="0003504B" w:rsidRDefault="0003504B" w:rsidP="00437B25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0EB526DE" w14:textId="0359F784" w:rsidR="00437B25" w:rsidRPr="00437B25" w:rsidRDefault="00437B25" w:rsidP="00437B2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6.</w:t>
            </w:r>
            <w:r w:rsidR="00626BFD">
              <w:rPr>
                <w:sz w:val="20"/>
                <w:szCs w:val="20"/>
              </w:rPr>
              <w:t>4.2. «</w:t>
            </w:r>
            <w:r w:rsidRPr="00437B25">
              <w:rPr>
                <w:sz w:val="20"/>
                <w:szCs w:val="20"/>
              </w:rPr>
              <w:t>Еще</w:t>
            </w:r>
            <w:r w:rsidR="00626BFD">
              <w:rPr>
                <w:sz w:val="20"/>
                <w:szCs w:val="20"/>
              </w:rPr>
              <w:t>»</w:t>
            </w:r>
            <w:r w:rsidRPr="00437B25">
              <w:rPr>
                <w:sz w:val="20"/>
                <w:szCs w:val="20"/>
              </w:rPr>
              <w:t xml:space="preserve"> – дальнейшие действия:</w:t>
            </w:r>
          </w:p>
          <w:p w14:paraId="37E9822A" w14:textId="77777777" w:rsidR="00626BFD" w:rsidRDefault="00437B25" w:rsidP="00626BFD">
            <w:p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–</w:t>
            </w:r>
            <w:r w:rsidRPr="00437B25">
              <w:rPr>
                <w:sz w:val="20"/>
                <w:szCs w:val="20"/>
              </w:rPr>
              <w:tab/>
            </w:r>
            <w:r w:rsidR="00626BFD">
              <w:rPr>
                <w:sz w:val="20"/>
                <w:szCs w:val="20"/>
              </w:rPr>
              <w:t>«</w:t>
            </w:r>
            <w:r w:rsidRPr="00437B25">
              <w:rPr>
                <w:sz w:val="20"/>
                <w:szCs w:val="20"/>
              </w:rPr>
              <w:t>Создать подзадачу</w:t>
            </w:r>
            <w:r w:rsidR="00626BFD">
              <w:rPr>
                <w:sz w:val="20"/>
                <w:szCs w:val="20"/>
              </w:rPr>
              <w:t>»</w:t>
            </w:r>
            <w:r w:rsidRPr="00437B25">
              <w:rPr>
                <w:sz w:val="20"/>
                <w:szCs w:val="20"/>
              </w:rPr>
              <w:t xml:space="preserve"> – Регистратор создает подзадачу, указываются те же параметры, что и</w:t>
            </w:r>
            <w:r w:rsidR="00626BFD">
              <w:rPr>
                <w:sz w:val="20"/>
                <w:szCs w:val="20"/>
              </w:rPr>
              <w:t xml:space="preserve"> при отправке задачи (см. п. 6.4</w:t>
            </w:r>
            <w:r w:rsidRPr="00437B25">
              <w:rPr>
                <w:sz w:val="20"/>
                <w:szCs w:val="20"/>
              </w:rPr>
              <w:t>.1), за исключением: нет возможности выставить флаг «Вернуть после завершения», срок исполнения (длительность) не должен превышать срока исполнения родительской задачи, а также нет возможности указать параметр, от имени кого отправляется задача;</w:t>
            </w:r>
          </w:p>
          <w:p w14:paraId="6EEB33CC" w14:textId="0829F115" w:rsidR="00626BFD" w:rsidRDefault="00626BFD" w:rsidP="00437B25">
            <w:pPr>
              <w:pStyle w:val="aa"/>
              <w:numPr>
                <w:ilvl w:val="0"/>
                <w:numId w:val="34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437B25" w:rsidRPr="00626BFD">
              <w:rPr>
                <w:sz w:val="20"/>
                <w:szCs w:val="20"/>
              </w:rPr>
              <w:t>Отложить</w:t>
            </w:r>
            <w:r>
              <w:rPr>
                <w:sz w:val="20"/>
                <w:szCs w:val="20"/>
              </w:rPr>
              <w:t>»</w:t>
            </w:r>
            <w:r w:rsidR="00437B25" w:rsidRPr="00626BFD">
              <w:rPr>
                <w:sz w:val="20"/>
                <w:szCs w:val="20"/>
              </w:rPr>
              <w:t xml:space="preserve"> – отложить текущее задание</w:t>
            </w:r>
            <w:r w:rsidR="00D425C5">
              <w:rPr>
                <w:sz w:val="20"/>
                <w:szCs w:val="20"/>
              </w:rPr>
              <w:t xml:space="preserve"> (аналогично, как в п. 3)</w:t>
            </w:r>
            <w:r w:rsidR="00437B25" w:rsidRPr="00626BFD">
              <w:rPr>
                <w:sz w:val="20"/>
                <w:szCs w:val="20"/>
              </w:rPr>
              <w:t>;</w:t>
            </w:r>
          </w:p>
          <w:p w14:paraId="08DC0A35" w14:textId="3112E47A" w:rsidR="00437B25" w:rsidRDefault="00626BFD" w:rsidP="00626BFD">
            <w:pPr>
              <w:pStyle w:val="aa"/>
              <w:numPr>
                <w:ilvl w:val="0"/>
                <w:numId w:val="34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437B25" w:rsidRPr="00626BFD">
              <w:rPr>
                <w:sz w:val="20"/>
                <w:szCs w:val="20"/>
              </w:rPr>
              <w:t>Вернуть на роль</w:t>
            </w:r>
            <w:r>
              <w:rPr>
                <w:sz w:val="20"/>
                <w:szCs w:val="20"/>
              </w:rPr>
              <w:t>»</w:t>
            </w:r>
            <w:r w:rsidR="00437B25" w:rsidRPr="00626BFD">
              <w:rPr>
                <w:sz w:val="20"/>
                <w:szCs w:val="20"/>
              </w:rPr>
              <w:t xml:space="preserve"> – снять задание с работы</w:t>
            </w:r>
            <w:r w:rsidR="00D425C5">
              <w:rPr>
                <w:sz w:val="20"/>
                <w:szCs w:val="20"/>
              </w:rPr>
              <w:t xml:space="preserve"> (аналогично, как в п. 3)</w:t>
            </w:r>
            <w:r w:rsidR="00437B25" w:rsidRPr="00626BFD">
              <w:rPr>
                <w:sz w:val="20"/>
                <w:szCs w:val="20"/>
              </w:rPr>
              <w:t>.</w:t>
            </w:r>
          </w:p>
        </w:tc>
      </w:tr>
      <w:tr w:rsidR="0028209D" w:rsidRPr="00AB1E5B" w14:paraId="4FAA1DE0" w14:textId="77777777" w:rsidTr="00086449">
        <w:trPr>
          <w:trHeight w:val="4105"/>
        </w:trPr>
        <w:tc>
          <w:tcPr>
            <w:tcW w:w="6657" w:type="dxa"/>
            <w:tcBorders>
              <w:top w:val="nil"/>
              <w:bottom w:val="nil"/>
            </w:tcBorders>
          </w:tcPr>
          <w:p w14:paraId="20CD8CD9" w14:textId="09B8560B" w:rsidR="0028209D" w:rsidRDefault="00755FC9" w:rsidP="00437B25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FC9A3FB" wp14:editId="54B06FDE">
                  <wp:extent cx="4090035" cy="2115185"/>
                  <wp:effectExtent l="0" t="0" r="571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Screenshot_48.pn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2115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D081D7" w14:textId="77777777" w:rsidR="0028209D" w:rsidRDefault="0028209D" w:rsidP="00437B25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71850410" w14:textId="77777777" w:rsidR="0028209D" w:rsidRDefault="0028209D" w:rsidP="0028209D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6.4.3. «</w:t>
            </w:r>
            <w:r w:rsidRPr="005E3402">
              <w:rPr>
                <w:sz w:val="20"/>
                <w:szCs w:val="20"/>
              </w:rPr>
              <w:t>Завершить</w:t>
            </w:r>
            <w:r>
              <w:rPr>
                <w:sz w:val="20"/>
                <w:szCs w:val="20"/>
              </w:rPr>
              <w:t>»</w:t>
            </w:r>
            <w:r w:rsidRPr="005E3402">
              <w:rPr>
                <w:sz w:val="20"/>
                <w:szCs w:val="20"/>
              </w:rPr>
              <w:t xml:space="preserve"> – </w:t>
            </w:r>
            <w:r>
              <w:rPr>
                <w:sz w:val="20"/>
                <w:szCs w:val="20"/>
              </w:rPr>
              <w:t xml:space="preserve">нажать только </w:t>
            </w:r>
            <w:r w:rsidRPr="005E3402">
              <w:rPr>
                <w:sz w:val="20"/>
                <w:szCs w:val="20"/>
              </w:rPr>
              <w:t xml:space="preserve">после </w:t>
            </w:r>
            <w:r>
              <w:rPr>
                <w:sz w:val="20"/>
                <w:szCs w:val="20"/>
              </w:rPr>
              <w:t>следующих действий:</w:t>
            </w:r>
          </w:p>
          <w:p w14:paraId="16F9D991" w14:textId="0E58867C" w:rsidR="0028209D" w:rsidRDefault="0028209D" w:rsidP="0028209D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6.4.3.1. При необходимости изменения признака контроля, необходимо в режиме редактирования установить или убрать флаг «На контроле».</w:t>
            </w:r>
          </w:p>
          <w:p w14:paraId="752BF911" w14:textId="70BF139E" w:rsidR="0028209D" w:rsidRDefault="0028209D" w:rsidP="0028209D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Для этого в левом меню нажать «Редактировать».</w:t>
            </w:r>
            <w:r w:rsidR="0067148F">
              <w:rPr>
                <w:sz w:val="20"/>
                <w:szCs w:val="20"/>
              </w:rPr>
              <w:t xml:space="preserve"> Установить или убрать флаг «На контроле». Сохранить карточку.</w:t>
            </w:r>
          </w:p>
          <w:p w14:paraId="4FC58CFA" w14:textId="77777777" w:rsidR="0028209D" w:rsidRDefault="0028209D" w:rsidP="00437B2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Если флаг установлен, то документ после регистрации отправится сотрудникам Бюро контроля на исполнение и ознакомление (см. п. 7).</w:t>
            </w:r>
          </w:p>
          <w:p w14:paraId="3311DF23" w14:textId="026A7E11" w:rsidR="0028209D" w:rsidRPr="00437B25" w:rsidRDefault="0028209D" w:rsidP="0028209D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Если флаг не установлен, то документ отправится на ознакомление сотрудникам, указанным в поле </w:t>
            </w:r>
            <w:r w:rsidR="0045537E">
              <w:rPr>
                <w:sz w:val="20"/>
                <w:szCs w:val="20"/>
              </w:rPr>
              <w:t xml:space="preserve">«Расчет </w:t>
            </w:r>
            <w:r>
              <w:rPr>
                <w:sz w:val="20"/>
                <w:szCs w:val="20"/>
              </w:rPr>
              <w:t>рассылки</w:t>
            </w:r>
            <w:r w:rsidR="0045537E">
              <w:rPr>
                <w:sz w:val="20"/>
                <w:szCs w:val="20"/>
              </w:rPr>
              <w:t>», а процесс по документу завершается</w:t>
            </w:r>
            <w:r>
              <w:rPr>
                <w:sz w:val="20"/>
                <w:szCs w:val="20"/>
              </w:rPr>
              <w:t>.</w:t>
            </w:r>
          </w:p>
        </w:tc>
      </w:tr>
      <w:tr w:rsidR="002F1067" w:rsidRPr="00AB1E5B" w14:paraId="6CAFAF85" w14:textId="77777777" w:rsidTr="005B6EB0">
        <w:tc>
          <w:tcPr>
            <w:tcW w:w="6657" w:type="dxa"/>
            <w:tcBorders>
              <w:top w:val="nil"/>
              <w:bottom w:val="nil"/>
            </w:tcBorders>
          </w:tcPr>
          <w:p w14:paraId="4E1CD383" w14:textId="63E8A46D" w:rsidR="00437B25" w:rsidRDefault="00755FC9" w:rsidP="00437B25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F8D9C3" wp14:editId="2D48A13F">
                  <wp:extent cx="4090035" cy="2121535"/>
                  <wp:effectExtent l="0" t="0" r="5715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Screenshot_49.pn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2121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B53E0D" w14:textId="32825C54" w:rsidR="00681FC6" w:rsidRDefault="00681FC6" w:rsidP="00437B25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011A655F" w14:textId="2FFCE454" w:rsidR="00437B25" w:rsidRDefault="00437B25" w:rsidP="00681FC6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</w:t>
            </w:r>
            <w:r w:rsidR="00681FC6">
              <w:rPr>
                <w:sz w:val="20"/>
                <w:szCs w:val="20"/>
              </w:rPr>
              <w:t>4</w:t>
            </w:r>
            <w:r w:rsidR="00606FD9">
              <w:rPr>
                <w:sz w:val="20"/>
                <w:szCs w:val="20"/>
              </w:rPr>
              <w:t>.3.2</w:t>
            </w:r>
            <w:r w:rsidR="00681FC6">
              <w:rPr>
                <w:sz w:val="20"/>
                <w:szCs w:val="20"/>
              </w:rPr>
              <w:t>. Нажать в левом меню</w:t>
            </w:r>
            <w:r>
              <w:rPr>
                <w:sz w:val="20"/>
                <w:szCs w:val="20"/>
              </w:rPr>
              <w:t xml:space="preserve"> «</w:t>
            </w:r>
            <w:proofErr w:type="spellStart"/>
            <w:r>
              <w:rPr>
                <w:sz w:val="20"/>
                <w:szCs w:val="20"/>
              </w:rPr>
              <w:t>Зарегистировать</w:t>
            </w:r>
            <w:proofErr w:type="spellEnd"/>
            <w:r>
              <w:rPr>
                <w:sz w:val="20"/>
                <w:szCs w:val="20"/>
              </w:rPr>
              <w:t>»</w:t>
            </w:r>
            <w:r w:rsidR="0068052F">
              <w:rPr>
                <w:sz w:val="20"/>
                <w:szCs w:val="20"/>
              </w:rPr>
              <w:t>.</w:t>
            </w:r>
          </w:p>
        </w:tc>
      </w:tr>
      <w:tr w:rsidR="002F1067" w:rsidRPr="00AB1E5B" w14:paraId="3835051A" w14:textId="77777777" w:rsidTr="00131AC8">
        <w:tc>
          <w:tcPr>
            <w:tcW w:w="6657" w:type="dxa"/>
            <w:tcBorders>
              <w:top w:val="nil"/>
              <w:bottom w:val="nil"/>
            </w:tcBorders>
          </w:tcPr>
          <w:p w14:paraId="0EBE8B31" w14:textId="6B4F4843" w:rsidR="00437B25" w:rsidRDefault="00755FC9" w:rsidP="00437B25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9420B5" wp14:editId="7D4B958F">
                  <wp:extent cx="4090035" cy="1887855"/>
                  <wp:effectExtent l="0" t="0" r="5715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Screenshot_50.pn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887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35723A" w14:textId="5DCBE30C" w:rsidR="00681FC6" w:rsidRDefault="00681FC6" w:rsidP="00437B25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306BF223" w14:textId="5AD3E9D6" w:rsidR="00437B25" w:rsidRDefault="00681FC6" w:rsidP="00437B2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Карточке присвоился</w:t>
            </w:r>
            <w:r w:rsidRPr="005E3402">
              <w:rPr>
                <w:sz w:val="20"/>
                <w:szCs w:val="20"/>
              </w:rPr>
              <w:t xml:space="preserve"> регистрационный номер и дата регистрации.</w:t>
            </w:r>
            <w:r>
              <w:rPr>
                <w:sz w:val="20"/>
                <w:szCs w:val="20"/>
              </w:rPr>
              <w:t xml:space="preserve"> Документ зарегистрирован.</w:t>
            </w:r>
          </w:p>
        </w:tc>
      </w:tr>
      <w:tr w:rsidR="005E0B29" w:rsidRPr="00AB1E5B" w14:paraId="0F30D40E" w14:textId="77777777" w:rsidTr="00131AC8">
        <w:tc>
          <w:tcPr>
            <w:tcW w:w="6657" w:type="dxa"/>
            <w:tcBorders>
              <w:top w:val="nil"/>
              <w:bottom w:val="nil"/>
            </w:tcBorders>
          </w:tcPr>
          <w:p w14:paraId="2C1EA46E" w14:textId="67B545C8" w:rsidR="005E0B29" w:rsidRDefault="00755FC9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42E7EB" wp14:editId="0EE9C528">
                  <wp:extent cx="4090035" cy="1375410"/>
                  <wp:effectExtent l="0" t="0" r="5715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Screenshot_51.pn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37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BE6866" w14:textId="77777777" w:rsidR="005E0B29" w:rsidRDefault="005E0B29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3FB7F4A2" w14:textId="26A59FFA" w:rsidR="005E0B29" w:rsidRDefault="00333411" w:rsidP="005E0B2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6.4.3.3</w:t>
            </w:r>
            <w:r w:rsidR="005E0B29">
              <w:rPr>
                <w:sz w:val="20"/>
                <w:szCs w:val="20"/>
              </w:rPr>
              <w:t>. Отсканировать подписанный документ</w:t>
            </w:r>
            <w:r w:rsidR="00B371B9">
              <w:rPr>
                <w:sz w:val="20"/>
                <w:szCs w:val="20"/>
              </w:rPr>
              <w:t xml:space="preserve"> с присвоенным регистрационным номером</w:t>
            </w:r>
            <w:r w:rsidR="005E0B29">
              <w:rPr>
                <w:sz w:val="20"/>
                <w:szCs w:val="20"/>
              </w:rPr>
              <w:t xml:space="preserve">. Для этого необходимо перейти на вкладку «Файлы и связи», в разделе «Файлы» по кнопке </w:t>
            </w:r>
            <w:r w:rsidR="005E0B29">
              <w:rPr>
                <w:noProof/>
              </w:rPr>
              <w:drawing>
                <wp:inline distT="0" distB="0" distL="0" distR="0" wp14:anchorId="3E04127C" wp14:editId="3D45F19E">
                  <wp:extent cx="142875" cy="485775"/>
                  <wp:effectExtent l="0" t="0" r="9525" b="9525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E0B29">
              <w:rPr>
                <w:sz w:val="20"/>
                <w:szCs w:val="20"/>
              </w:rPr>
              <w:t xml:space="preserve"> выбрать меню «Сканировать и загрузить».</w:t>
            </w:r>
          </w:p>
        </w:tc>
      </w:tr>
      <w:tr w:rsidR="005E0B29" w:rsidRPr="00AB1E5B" w14:paraId="59259CB0" w14:textId="77777777" w:rsidTr="00131AC8">
        <w:tc>
          <w:tcPr>
            <w:tcW w:w="6657" w:type="dxa"/>
            <w:tcBorders>
              <w:top w:val="nil"/>
              <w:bottom w:val="nil"/>
            </w:tcBorders>
          </w:tcPr>
          <w:p w14:paraId="3A2B0C5E" w14:textId="4A18CDD9" w:rsidR="005E0B29" w:rsidRDefault="00755FC9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9DDFEA" wp14:editId="27A3E4EF">
                  <wp:extent cx="2366172" cy="1974564"/>
                  <wp:effectExtent l="0" t="0" r="0" b="6985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Screenshot_97.pn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5634" cy="1974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CA94A0" w14:textId="77777777" w:rsidR="005E0B29" w:rsidRDefault="005E0B29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7F396151" w14:textId="77777777" w:rsidR="005E0B29" w:rsidRDefault="005E0B29" w:rsidP="005E0B2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6E4F79">
              <w:rPr>
                <w:sz w:val="20"/>
                <w:szCs w:val="20"/>
              </w:rPr>
              <w:t>В окне настроек сканирования выбрать устройство сканирования и формат документа сканирования и далее, нажав на кнопку «Сканировать», произвести сканирование нужных страниц.</w:t>
            </w:r>
          </w:p>
          <w:p w14:paraId="7BB490D8" w14:textId="57576FB0" w:rsidR="005E0B29" w:rsidRDefault="005E0B29" w:rsidP="005E0B2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6E4F79">
              <w:rPr>
                <w:sz w:val="20"/>
                <w:szCs w:val="20"/>
              </w:rPr>
              <w:t>Нажать «Сохранить и закрыть».</w:t>
            </w:r>
          </w:p>
        </w:tc>
      </w:tr>
      <w:tr w:rsidR="005E0B29" w:rsidRPr="00AB1E5B" w14:paraId="3AD24E8A" w14:textId="77777777" w:rsidTr="00D5206D">
        <w:tc>
          <w:tcPr>
            <w:tcW w:w="6657" w:type="dxa"/>
            <w:tcBorders>
              <w:top w:val="nil"/>
              <w:bottom w:val="nil"/>
            </w:tcBorders>
          </w:tcPr>
          <w:p w14:paraId="1B95C957" w14:textId="56BDE249" w:rsidR="005E0B29" w:rsidRDefault="00755FC9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9EF571" wp14:editId="2DAD91F1">
                  <wp:extent cx="4090035" cy="1384300"/>
                  <wp:effectExtent l="0" t="0" r="5715" b="635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_52.pn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38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83D369" w14:textId="77777777" w:rsidR="005E0B29" w:rsidRDefault="005E0B29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26523545" w14:textId="21AC9B45" w:rsidR="005E0B29" w:rsidRDefault="005E0B29" w:rsidP="00A14F8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pacing w:val="-2"/>
                <w:sz w:val="20"/>
                <w:szCs w:val="20"/>
              </w:rPr>
              <w:t xml:space="preserve">Отсканированная копия подписанного документа отобразится в разделе «Файлы» в категории «Подписанный </w:t>
            </w:r>
            <w:r w:rsidR="00A14F88">
              <w:rPr>
                <w:spacing w:val="-2"/>
                <w:sz w:val="20"/>
                <w:szCs w:val="20"/>
              </w:rPr>
              <w:t>документ</w:t>
            </w:r>
            <w:r>
              <w:rPr>
                <w:spacing w:val="-2"/>
                <w:sz w:val="20"/>
                <w:szCs w:val="20"/>
              </w:rPr>
              <w:t>». Сохранить карточку.</w:t>
            </w:r>
          </w:p>
        </w:tc>
      </w:tr>
      <w:tr w:rsidR="005E0B29" w:rsidRPr="00AB1E5B" w14:paraId="52BD9104" w14:textId="77777777" w:rsidTr="00D5206D">
        <w:trPr>
          <w:trHeight w:val="2128"/>
        </w:trPr>
        <w:tc>
          <w:tcPr>
            <w:tcW w:w="6657" w:type="dxa"/>
            <w:tcBorders>
              <w:top w:val="nil"/>
              <w:bottom w:val="nil"/>
            </w:tcBorders>
          </w:tcPr>
          <w:p w14:paraId="056D12B2" w14:textId="6C2C1851" w:rsidR="005E0B29" w:rsidRDefault="00755FC9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2ADB975" wp14:editId="526FB917">
                  <wp:extent cx="2596551" cy="1567966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Screenshot_53.pn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8414" cy="1575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A926EB" w14:textId="5903E4CB" w:rsidR="005E0B29" w:rsidRDefault="005E0B29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4C46C9EE" w14:textId="32D4166A" w:rsidR="005E0B29" w:rsidRPr="00437B25" w:rsidRDefault="005E0B29" w:rsidP="007933CC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6.4</w:t>
            </w:r>
            <w:r w:rsidRPr="00437B25">
              <w:rPr>
                <w:sz w:val="20"/>
                <w:szCs w:val="20"/>
              </w:rPr>
              <w:t>.3.</w:t>
            </w:r>
            <w:r w:rsidR="00333411">
              <w:rPr>
                <w:sz w:val="20"/>
                <w:szCs w:val="20"/>
              </w:rPr>
              <w:t>4</w:t>
            </w:r>
            <w:r w:rsidRPr="00437B25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 </w:t>
            </w:r>
            <w:r w:rsidRPr="00437B25">
              <w:rPr>
                <w:sz w:val="20"/>
                <w:szCs w:val="20"/>
              </w:rPr>
              <w:t xml:space="preserve">Завершить задание </w:t>
            </w:r>
            <w:r>
              <w:rPr>
                <w:sz w:val="20"/>
                <w:szCs w:val="20"/>
              </w:rPr>
              <w:t xml:space="preserve">на регистрацию </w:t>
            </w:r>
            <w:r w:rsidRPr="00437B25">
              <w:rPr>
                <w:sz w:val="20"/>
                <w:szCs w:val="20"/>
              </w:rPr>
              <w:t>по кнопке «Завершить».</w:t>
            </w:r>
          </w:p>
        </w:tc>
      </w:tr>
      <w:tr w:rsidR="005E0B29" w:rsidRPr="00AB1E5B" w14:paraId="3F6C39A0" w14:textId="77777777" w:rsidTr="00086449">
        <w:trPr>
          <w:trHeight w:val="2455"/>
        </w:trPr>
        <w:tc>
          <w:tcPr>
            <w:tcW w:w="6657" w:type="dxa"/>
            <w:tcBorders>
              <w:top w:val="nil"/>
              <w:bottom w:val="single" w:sz="4" w:space="0" w:color="auto"/>
            </w:tcBorders>
          </w:tcPr>
          <w:p w14:paraId="2638A64D" w14:textId="77777777" w:rsidR="005E0B29" w:rsidRDefault="005E0B29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single" w:sz="4" w:space="0" w:color="auto"/>
            </w:tcBorders>
          </w:tcPr>
          <w:p w14:paraId="6650A8E5" w14:textId="1C89D89D" w:rsidR="005E0B29" w:rsidRPr="0045537E" w:rsidRDefault="005E0B29" w:rsidP="00FB23A6">
            <w:pPr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6.</w:t>
            </w:r>
            <w:r>
              <w:rPr>
                <w:sz w:val="20"/>
                <w:szCs w:val="20"/>
              </w:rPr>
              <w:t>5</w:t>
            </w:r>
            <w:r w:rsidRPr="00437B25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 </w:t>
            </w:r>
            <w:r w:rsidRPr="00437B25">
              <w:rPr>
                <w:sz w:val="20"/>
                <w:szCs w:val="20"/>
              </w:rPr>
              <w:t xml:space="preserve">Документ </w:t>
            </w:r>
            <w:r w:rsidR="004F6AE6">
              <w:rPr>
                <w:sz w:val="20"/>
                <w:szCs w:val="20"/>
              </w:rPr>
              <w:t xml:space="preserve">успешно </w:t>
            </w:r>
            <w:r w:rsidRPr="00437B25">
              <w:rPr>
                <w:sz w:val="20"/>
                <w:szCs w:val="20"/>
              </w:rPr>
              <w:t>зарегистрирован в системе</w:t>
            </w:r>
            <w:r w:rsidR="004F6AE6">
              <w:rPr>
                <w:sz w:val="20"/>
                <w:szCs w:val="20"/>
              </w:rPr>
              <w:t xml:space="preserve"> и далее</w:t>
            </w:r>
            <w:r w:rsidR="0070190C">
              <w:rPr>
                <w:sz w:val="20"/>
                <w:szCs w:val="20"/>
              </w:rPr>
              <w:t>, если установлен флаг «На контроле»,</w:t>
            </w:r>
            <w:r w:rsidR="004F6AE6">
              <w:rPr>
                <w:sz w:val="20"/>
                <w:szCs w:val="20"/>
              </w:rPr>
              <w:t xml:space="preserve"> отправляется по маршруту на процесс отправки документа на исполнение и ознакомление (см. п. 7)</w:t>
            </w:r>
            <w:r w:rsidRPr="00437B25">
              <w:rPr>
                <w:sz w:val="20"/>
                <w:szCs w:val="20"/>
              </w:rPr>
              <w:t>.</w:t>
            </w:r>
            <w:r w:rsidR="0070190C">
              <w:rPr>
                <w:sz w:val="20"/>
                <w:szCs w:val="20"/>
              </w:rPr>
              <w:t xml:space="preserve"> Если флаг «На контроле» не установлен, документ </w:t>
            </w:r>
            <w:r w:rsidR="007C3BFD">
              <w:rPr>
                <w:sz w:val="20"/>
                <w:szCs w:val="20"/>
              </w:rPr>
              <w:t xml:space="preserve">автоматически </w:t>
            </w:r>
            <w:r w:rsidR="0070190C">
              <w:rPr>
                <w:sz w:val="20"/>
                <w:szCs w:val="20"/>
              </w:rPr>
              <w:t>отправится на ознакомление сотрудникам, указанным в поле «Расчет рассылки»</w:t>
            </w:r>
            <w:r w:rsidR="0045537E">
              <w:rPr>
                <w:sz w:val="20"/>
                <w:szCs w:val="20"/>
              </w:rPr>
              <w:t>, а процесс по документу завершается</w:t>
            </w:r>
            <w:r w:rsidR="0070190C">
              <w:rPr>
                <w:sz w:val="20"/>
                <w:szCs w:val="20"/>
              </w:rPr>
              <w:t>.</w:t>
            </w:r>
          </w:p>
        </w:tc>
      </w:tr>
      <w:tr w:rsidR="005E0B29" w:rsidRPr="00AB1E5B" w14:paraId="5D66A430" w14:textId="77777777" w:rsidTr="0093378F">
        <w:tc>
          <w:tcPr>
            <w:tcW w:w="6657" w:type="dxa"/>
            <w:tcBorders>
              <w:top w:val="single" w:sz="4" w:space="0" w:color="auto"/>
              <w:bottom w:val="nil"/>
            </w:tcBorders>
          </w:tcPr>
          <w:p w14:paraId="6DFDFFE6" w14:textId="04D5BFA6" w:rsidR="005E0B29" w:rsidRDefault="00CB7623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25E5B3" wp14:editId="625D6FD9">
                  <wp:extent cx="4090035" cy="1950720"/>
                  <wp:effectExtent l="0" t="0" r="5715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Screenshot_54.pn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950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9B2445" w14:textId="77777777" w:rsidR="005E0B29" w:rsidRDefault="005E0B29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single" w:sz="4" w:space="0" w:color="auto"/>
              <w:bottom w:val="nil"/>
            </w:tcBorders>
          </w:tcPr>
          <w:p w14:paraId="43A2F74C" w14:textId="77777777" w:rsidR="005E0B29" w:rsidRDefault="005E0B29" w:rsidP="007933CC">
            <w:pPr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7. </w:t>
            </w:r>
            <w:commentRangeStart w:id="63"/>
            <w:r>
              <w:rPr>
                <w:b/>
                <w:sz w:val="20"/>
                <w:szCs w:val="20"/>
              </w:rPr>
              <w:t>Процесс отправки документа на исполнение и ознакомление.</w:t>
            </w:r>
            <w:commentRangeEnd w:id="63"/>
            <w:r w:rsidR="0035753E">
              <w:rPr>
                <w:rStyle w:val="a5"/>
              </w:rPr>
              <w:commentReference w:id="63"/>
            </w:r>
          </w:p>
          <w:p w14:paraId="7A84DFF5" w14:textId="1077988F" w:rsidR="005E0B29" w:rsidRDefault="004B0B5E" w:rsidP="007933CC">
            <w:pPr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 xml:space="preserve">Сотрудник </w:t>
            </w:r>
            <w:r w:rsidR="005E0B29" w:rsidRPr="0049590E">
              <w:rPr>
                <w:i/>
                <w:sz w:val="20"/>
                <w:szCs w:val="20"/>
              </w:rPr>
              <w:t>Бюро контроля:</w:t>
            </w:r>
          </w:p>
          <w:p w14:paraId="5DCB5AC8" w14:textId="44638AEF" w:rsidR="005E0B29" w:rsidRPr="0049590E" w:rsidRDefault="005E0B29" w:rsidP="007933CC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7.1. В представлении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Мои задания</w:t>
            </w:r>
            <w:r w:rsidR="00D36B23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найти карточку с заданием на отправку документа на исполнение и ознакомление. Открыть карточку двойным нажатием мыши.</w:t>
            </w:r>
          </w:p>
        </w:tc>
      </w:tr>
      <w:tr w:rsidR="005E0B29" w:rsidRPr="00AB1E5B" w14:paraId="0E622A54" w14:textId="77777777" w:rsidTr="0093378F">
        <w:tc>
          <w:tcPr>
            <w:tcW w:w="6657" w:type="dxa"/>
            <w:tcBorders>
              <w:top w:val="nil"/>
              <w:bottom w:val="nil"/>
            </w:tcBorders>
          </w:tcPr>
          <w:p w14:paraId="52289924" w14:textId="2FCFBF46" w:rsidR="005E0B29" w:rsidRDefault="00653B36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FE9BFBD" wp14:editId="2F148DF8">
                  <wp:extent cx="4090035" cy="1914525"/>
                  <wp:effectExtent l="0" t="0" r="5715" b="9525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Screenshot_55.pn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43CDD7" w14:textId="77777777" w:rsidR="005E0B29" w:rsidRDefault="005E0B29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223CB7C1" w14:textId="36C2BC64" w:rsidR="005E0B29" w:rsidRDefault="005E0B29" w:rsidP="007933CC">
            <w:pPr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7.2. Перейти в карточку документа. Взять задание в работу. Для этого в карточке документа справа в задании «Исполнение» нажать кнопку «В работу».</w:t>
            </w:r>
          </w:p>
        </w:tc>
      </w:tr>
      <w:tr w:rsidR="005E0B29" w:rsidRPr="00AB1E5B" w14:paraId="696D2417" w14:textId="77777777" w:rsidTr="00D5206D">
        <w:tc>
          <w:tcPr>
            <w:tcW w:w="6657" w:type="dxa"/>
            <w:tcBorders>
              <w:top w:val="nil"/>
              <w:bottom w:val="nil"/>
            </w:tcBorders>
          </w:tcPr>
          <w:p w14:paraId="4DF43004" w14:textId="3BC21443" w:rsidR="005E0B29" w:rsidRDefault="00653B36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900F74" wp14:editId="469CDE5B">
                  <wp:extent cx="4090035" cy="1920875"/>
                  <wp:effectExtent l="0" t="0" r="5715" b="3175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Screenshot_56.pn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92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6FC7CB" w14:textId="77777777" w:rsidR="005E0B29" w:rsidRDefault="005E0B29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4450C39D" w14:textId="3E0E1310" w:rsidR="005E0B29" w:rsidRDefault="005E0B29" w:rsidP="007933CC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7.3. Справа в карточке задания «Исполнение» доступны два варианта завершения задания («Завершить» и </w:t>
            </w:r>
            <w:r w:rsidR="00D5206D">
              <w:rPr>
                <w:sz w:val="20"/>
                <w:szCs w:val="20"/>
              </w:rPr>
              <w:t>«Назначить</w:t>
            </w:r>
            <w:r>
              <w:rPr>
                <w:sz w:val="20"/>
                <w:szCs w:val="20"/>
              </w:rPr>
              <w:t>»), а также возможность выбрать дополнительные действия («Еще»):</w:t>
            </w:r>
          </w:p>
        </w:tc>
      </w:tr>
      <w:tr w:rsidR="005E0B29" w:rsidRPr="00AB1E5B" w14:paraId="5C66414C" w14:textId="77777777" w:rsidTr="0093378F">
        <w:tc>
          <w:tcPr>
            <w:tcW w:w="6657" w:type="dxa"/>
            <w:tcBorders>
              <w:top w:val="nil"/>
              <w:bottom w:val="nil"/>
            </w:tcBorders>
          </w:tcPr>
          <w:p w14:paraId="5FE78C0B" w14:textId="43FEF1F8" w:rsidR="005E0B29" w:rsidRDefault="00653B36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9599ED" wp14:editId="05164BA9">
                  <wp:extent cx="2246272" cy="3085106"/>
                  <wp:effectExtent l="0" t="0" r="1905" b="127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Screenshot_57.png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8679" cy="3115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6173A6" w14:textId="77777777" w:rsidR="005E0B29" w:rsidRDefault="005E0B29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1EE54610" w14:textId="416E093A" w:rsidR="005E0B29" w:rsidRDefault="005E0B29" w:rsidP="007933CC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7.4. </w:t>
            </w:r>
            <w:r w:rsidRPr="00792B45">
              <w:rPr>
                <w:sz w:val="20"/>
                <w:szCs w:val="20"/>
              </w:rPr>
              <w:t>Выбрать дальнейшие действия:</w:t>
            </w:r>
          </w:p>
          <w:p w14:paraId="5CBD84BD" w14:textId="7E9075A7" w:rsidR="005E0B29" w:rsidRDefault="005E0B29" w:rsidP="007933CC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  <w:r w:rsidRPr="00437B25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4</w:t>
            </w:r>
            <w:r w:rsidRPr="00437B25">
              <w:rPr>
                <w:sz w:val="20"/>
                <w:szCs w:val="20"/>
              </w:rPr>
              <w:t>.1.</w:t>
            </w:r>
            <w:r>
              <w:rPr>
                <w:sz w:val="20"/>
                <w:szCs w:val="20"/>
              </w:rPr>
              <w:t> «</w:t>
            </w:r>
            <w:r w:rsidR="00D5206D">
              <w:rPr>
                <w:sz w:val="20"/>
                <w:szCs w:val="20"/>
              </w:rPr>
              <w:t>Назначить</w:t>
            </w:r>
            <w:r>
              <w:rPr>
                <w:sz w:val="20"/>
                <w:szCs w:val="20"/>
              </w:rPr>
              <w:t>»</w:t>
            </w:r>
            <w:r w:rsidRPr="00437B25">
              <w:rPr>
                <w:sz w:val="20"/>
                <w:szCs w:val="20"/>
              </w:rPr>
              <w:t xml:space="preserve"> – отправляет</w:t>
            </w:r>
            <w:r>
              <w:rPr>
                <w:sz w:val="20"/>
                <w:szCs w:val="20"/>
              </w:rPr>
              <w:t>ся задача другим сотрудникам Бюро контроля.</w:t>
            </w:r>
          </w:p>
          <w:p w14:paraId="549E6A71" w14:textId="6D9A37F3" w:rsidR="005E0B29" w:rsidRDefault="005E0B29" w:rsidP="007933CC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Действия аналогичны, как в п. 5.3.1.</w:t>
            </w:r>
          </w:p>
        </w:tc>
      </w:tr>
      <w:tr w:rsidR="005E0B29" w:rsidRPr="00AB1E5B" w14:paraId="68E9FDAD" w14:textId="77777777" w:rsidTr="0093378F">
        <w:tc>
          <w:tcPr>
            <w:tcW w:w="6657" w:type="dxa"/>
            <w:tcBorders>
              <w:top w:val="nil"/>
              <w:bottom w:val="nil"/>
            </w:tcBorders>
          </w:tcPr>
          <w:p w14:paraId="2006194C" w14:textId="55E08FF1" w:rsidR="005E0B29" w:rsidRDefault="00653B36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FF02F8" wp14:editId="40027BB4">
                  <wp:extent cx="2170706" cy="1843759"/>
                  <wp:effectExtent l="0" t="0" r="1270" b="444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Screenshot_58.png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1814" cy="1861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3793AD" w14:textId="77777777" w:rsidR="005E0B29" w:rsidRDefault="005E0B29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2589C928" w14:textId="33B238CD" w:rsidR="005E0B29" w:rsidRPr="00437B25" w:rsidRDefault="005E0B29" w:rsidP="005E0B2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  <w:r w:rsidRPr="00437B25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4.2. «</w:t>
            </w:r>
            <w:r w:rsidRPr="00437B25">
              <w:rPr>
                <w:sz w:val="20"/>
                <w:szCs w:val="20"/>
              </w:rPr>
              <w:t>Еще</w:t>
            </w:r>
            <w:r>
              <w:rPr>
                <w:sz w:val="20"/>
                <w:szCs w:val="20"/>
              </w:rPr>
              <w:t>»</w:t>
            </w:r>
            <w:r w:rsidRPr="00437B25">
              <w:rPr>
                <w:sz w:val="20"/>
                <w:szCs w:val="20"/>
              </w:rPr>
              <w:t xml:space="preserve"> – дальнейшие действия:</w:t>
            </w:r>
          </w:p>
          <w:p w14:paraId="31F6C3E5" w14:textId="1213A9F8" w:rsidR="005E0B29" w:rsidRDefault="005E0B29" w:rsidP="005E0B29">
            <w:p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proofErr w:type="gramStart"/>
            <w:r w:rsidRPr="00437B25">
              <w:rPr>
                <w:sz w:val="20"/>
                <w:szCs w:val="20"/>
              </w:rPr>
              <w:t>–</w:t>
            </w:r>
            <w:r w:rsidRPr="00437B25"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>«</w:t>
            </w:r>
            <w:r w:rsidRPr="00437B25">
              <w:rPr>
                <w:sz w:val="20"/>
                <w:szCs w:val="20"/>
              </w:rPr>
              <w:t>Создать подзадачу</w:t>
            </w:r>
            <w:r>
              <w:rPr>
                <w:sz w:val="20"/>
                <w:szCs w:val="20"/>
              </w:rPr>
              <w:t>»</w:t>
            </w:r>
            <w:r w:rsidRPr="00437B25">
              <w:rPr>
                <w:sz w:val="20"/>
                <w:szCs w:val="20"/>
              </w:rPr>
              <w:t xml:space="preserve"> –</w:t>
            </w:r>
            <w:r>
              <w:rPr>
                <w:sz w:val="20"/>
                <w:szCs w:val="20"/>
              </w:rPr>
              <w:t xml:space="preserve"> сотрудник Бюро контроля</w:t>
            </w:r>
            <w:r w:rsidRPr="00437B25">
              <w:rPr>
                <w:sz w:val="20"/>
                <w:szCs w:val="20"/>
              </w:rPr>
              <w:t xml:space="preserve"> создает подзадачу, указываются те же параметры, что и</w:t>
            </w:r>
            <w:r w:rsidR="00F85851">
              <w:rPr>
                <w:sz w:val="20"/>
                <w:szCs w:val="20"/>
              </w:rPr>
              <w:t xml:space="preserve"> при направлении</w:t>
            </w:r>
            <w:r>
              <w:rPr>
                <w:sz w:val="20"/>
                <w:szCs w:val="20"/>
              </w:rPr>
              <w:t xml:space="preserve"> задачи (см. п. 7.4</w:t>
            </w:r>
            <w:r w:rsidRPr="00437B25">
              <w:rPr>
                <w:sz w:val="20"/>
                <w:szCs w:val="20"/>
              </w:rPr>
              <w:t>.1), за исключением: нет возможности выставить флаг «Вернуть после завершения», срок исполнения (длительность) не должен превышать срока исполнения родительской задачи, а также нет возможности</w:t>
            </w:r>
            <w:r>
              <w:rPr>
                <w:sz w:val="20"/>
                <w:szCs w:val="20"/>
              </w:rPr>
              <w:t xml:space="preserve"> (отсутствует поле «От имени»)</w:t>
            </w:r>
            <w:r w:rsidRPr="00437B25">
              <w:rPr>
                <w:sz w:val="20"/>
                <w:szCs w:val="20"/>
              </w:rPr>
              <w:t xml:space="preserve"> указать параметр, от имени кого отправляется задача;</w:t>
            </w:r>
            <w:proofErr w:type="gramEnd"/>
          </w:p>
          <w:p w14:paraId="715849F3" w14:textId="77777777" w:rsidR="005E0B29" w:rsidRDefault="005E0B29" w:rsidP="005E0B29">
            <w:pPr>
              <w:pStyle w:val="aa"/>
              <w:numPr>
                <w:ilvl w:val="0"/>
                <w:numId w:val="34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626BFD">
              <w:rPr>
                <w:sz w:val="20"/>
                <w:szCs w:val="20"/>
              </w:rPr>
              <w:t>Отложить</w:t>
            </w:r>
            <w:r>
              <w:rPr>
                <w:sz w:val="20"/>
                <w:szCs w:val="20"/>
              </w:rPr>
              <w:t>»</w:t>
            </w:r>
            <w:r w:rsidRPr="00626BFD">
              <w:rPr>
                <w:sz w:val="20"/>
                <w:szCs w:val="20"/>
              </w:rPr>
              <w:t xml:space="preserve"> – отложить текущее задание</w:t>
            </w:r>
            <w:r>
              <w:rPr>
                <w:sz w:val="20"/>
                <w:szCs w:val="20"/>
              </w:rPr>
              <w:t xml:space="preserve"> (аналогично, как в п. 3)</w:t>
            </w:r>
            <w:r w:rsidRPr="00626BFD">
              <w:rPr>
                <w:sz w:val="20"/>
                <w:szCs w:val="20"/>
              </w:rPr>
              <w:t>;</w:t>
            </w:r>
          </w:p>
          <w:p w14:paraId="1529352F" w14:textId="6319E6B6" w:rsidR="005E0B29" w:rsidRPr="001B5D4B" w:rsidRDefault="005E0B29" w:rsidP="005E0B29">
            <w:pPr>
              <w:pStyle w:val="aa"/>
              <w:numPr>
                <w:ilvl w:val="0"/>
                <w:numId w:val="34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5D4B">
              <w:rPr>
                <w:sz w:val="20"/>
                <w:szCs w:val="20"/>
              </w:rPr>
              <w:t xml:space="preserve">«Вернуть на роль» – снять задание с </w:t>
            </w:r>
            <w:r w:rsidRPr="001B5D4B">
              <w:rPr>
                <w:sz w:val="20"/>
                <w:szCs w:val="20"/>
              </w:rPr>
              <w:lastRenderedPageBreak/>
              <w:t>работы (аналогично, как в п. 3).</w:t>
            </w:r>
          </w:p>
        </w:tc>
      </w:tr>
      <w:tr w:rsidR="005E0B29" w:rsidRPr="00AB1E5B" w14:paraId="0C3238E4" w14:textId="77777777" w:rsidTr="0093378F">
        <w:tc>
          <w:tcPr>
            <w:tcW w:w="6657" w:type="dxa"/>
            <w:tcBorders>
              <w:top w:val="nil"/>
              <w:bottom w:val="nil"/>
            </w:tcBorders>
          </w:tcPr>
          <w:p w14:paraId="0F677233" w14:textId="28696C41" w:rsidR="005E0B29" w:rsidRDefault="00653B36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6AD433" wp14:editId="5C69E5F6">
                  <wp:extent cx="4090035" cy="2124710"/>
                  <wp:effectExtent l="0" t="0" r="5715" b="889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Screenshot_59.png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2124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51E863" w14:textId="77777777" w:rsidR="005E0B29" w:rsidRDefault="005E0B29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652784B5" w14:textId="77777777" w:rsidR="005E0B29" w:rsidRDefault="005E0B29" w:rsidP="005E0B2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7.4.3. «</w:t>
            </w:r>
            <w:r w:rsidRPr="005E3402">
              <w:rPr>
                <w:sz w:val="20"/>
                <w:szCs w:val="20"/>
              </w:rPr>
              <w:t>Завершить</w:t>
            </w:r>
            <w:r>
              <w:rPr>
                <w:sz w:val="20"/>
                <w:szCs w:val="20"/>
              </w:rPr>
              <w:t>»</w:t>
            </w:r>
            <w:r w:rsidRPr="005E3402">
              <w:rPr>
                <w:sz w:val="20"/>
                <w:szCs w:val="20"/>
              </w:rPr>
              <w:t xml:space="preserve"> – </w:t>
            </w:r>
            <w:r>
              <w:rPr>
                <w:sz w:val="20"/>
                <w:szCs w:val="20"/>
              </w:rPr>
              <w:t xml:space="preserve">нажать только </w:t>
            </w:r>
            <w:r w:rsidRPr="005E3402">
              <w:rPr>
                <w:sz w:val="20"/>
                <w:szCs w:val="20"/>
              </w:rPr>
              <w:t xml:space="preserve">после </w:t>
            </w:r>
            <w:r>
              <w:rPr>
                <w:sz w:val="20"/>
                <w:szCs w:val="20"/>
              </w:rPr>
              <w:t>следующих действий:</w:t>
            </w:r>
          </w:p>
          <w:p w14:paraId="7419CB4A" w14:textId="77777777" w:rsidR="005E0B29" w:rsidRDefault="005E0B29" w:rsidP="005E0B2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7.4.3.1. Взять документ на редактирование. Для этого необходимо нажать кнопку «Редактировать» в левом меню системы.</w:t>
            </w:r>
          </w:p>
          <w:p w14:paraId="1C98D57D" w14:textId="77777777" w:rsidR="005E0B29" w:rsidRDefault="005E0B29" w:rsidP="005E0B2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344D152D" w14:textId="43854BB4" w:rsidR="005E0B29" w:rsidRDefault="005E0B29" w:rsidP="00F31894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Заполнить проект резолюции во вкладке «Резолюция» и отправить его на исполнение. Подробнее см.</w:t>
            </w:r>
            <w:r w:rsidR="00F31894">
              <w:rPr>
                <w:sz w:val="20"/>
                <w:szCs w:val="20"/>
              </w:rPr>
              <w:t xml:space="preserve"> </w:t>
            </w:r>
            <w:r w:rsidR="00640C4C">
              <w:fldChar w:fldCharType="begin"/>
            </w:r>
            <w:ins w:id="65" w:author="Шайнога Василий Иванович" w:date="2020-08-31T12:53:00Z">
              <w:r w:rsidR="00021022">
                <w:instrText>HYPERLINK "\\\\antey\\TESSAproject$\\18_Документация к системе\\Инструкции по блоку Делопроизводство\\Инструкции по процессам ДОУ_актуализированные\\СЭД_Tessa_Инструкция по работе с резолюциями.docx"</w:instrText>
              </w:r>
            </w:ins>
            <w:del w:id="66" w:author="Шайнога Василий Иванович" w:date="2020-08-31T12:53:00Z">
              <w:r w:rsidR="00640C4C" w:rsidDel="00021022">
                <w:delInstrText xml:space="preserve"> HYPERLINK "СЭД_Tessa_Инструкция%20по%20работе%20с%20резолюциями.docx" </w:delInstrText>
              </w:r>
            </w:del>
            <w:r w:rsidR="00640C4C">
              <w:fldChar w:fldCharType="separate"/>
            </w:r>
            <w:proofErr w:type="spellStart"/>
            <w:r w:rsidR="00EB2428" w:rsidRPr="00EB2428">
              <w:rPr>
                <w:rStyle w:val="a8"/>
                <w:sz w:val="20"/>
                <w:szCs w:val="20"/>
              </w:rPr>
              <w:t>СЭД_Tessa_Инструкция</w:t>
            </w:r>
            <w:proofErr w:type="spellEnd"/>
            <w:r w:rsidR="00EB2428" w:rsidRPr="00EB2428">
              <w:rPr>
                <w:rStyle w:val="a8"/>
                <w:sz w:val="20"/>
                <w:szCs w:val="20"/>
              </w:rPr>
              <w:t xml:space="preserve"> по работе с резолюциями.docx</w:t>
            </w:r>
            <w:r w:rsidR="00640C4C">
              <w:rPr>
                <w:rStyle w:val="a8"/>
                <w:sz w:val="20"/>
                <w:szCs w:val="20"/>
              </w:rPr>
              <w:fldChar w:fldCharType="end"/>
            </w:r>
            <w:r w:rsidR="00EB2428">
              <w:rPr>
                <w:sz w:val="20"/>
                <w:szCs w:val="20"/>
              </w:rPr>
              <w:t>.</w:t>
            </w:r>
          </w:p>
        </w:tc>
      </w:tr>
      <w:tr w:rsidR="005E0B29" w:rsidRPr="00AB1E5B" w14:paraId="034D63EB" w14:textId="77777777" w:rsidTr="00D5206D">
        <w:tc>
          <w:tcPr>
            <w:tcW w:w="6657" w:type="dxa"/>
            <w:tcBorders>
              <w:top w:val="nil"/>
              <w:bottom w:val="nil"/>
            </w:tcBorders>
          </w:tcPr>
          <w:p w14:paraId="6755A29C" w14:textId="4ABE047D" w:rsidR="005E0B29" w:rsidRDefault="00653B36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BF1C6E" wp14:editId="3467CE31">
                  <wp:extent cx="4090035" cy="2115185"/>
                  <wp:effectExtent l="0" t="0" r="571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Screenshot_60.pn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2115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DE59B4" w14:textId="77777777" w:rsidR="005E0B29" w:rsidRDefault="005E0B29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2C242FE0" w14:textId="27D635D6" w:rsidR="005E0B29" w:rsidRDefault="005E0B29" w:rsidP="005E0B2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7.4.3.2. Отправить документ на ознакомление. Для этого необходимо нажать «Действия» → «Ознакомление» → «Отправить» в левом меню системы.</w:t>
            </w:r>
          </w:p>
        </w:tc>
      </w:tr>
      <w:tr w:rsidR="005E0B29" w:rsidRPr="00AB1E5B" w14:paraId="00A6A5DF" w14:textId="77777777" w:rsidTr="00D5206D">
        <w:tc>
          <w:tcPr>
            <w:tcW w:w="6657" w:type="dxa"/>
            <w:tcBorders>
              <w:top w:val="nil"/>
              <w:bottom w:val="nil"/>
            </w:tcBorders>
          </w:tcPr>
          <w:p w14:paraId="1EF55870" w14:textId="6C40C5C6" w:rsidR="005E0B29" w:rsidRDefault="00653B36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F021C9" wp14:editId="1EBC58BB">
                  <wp:extent cx="2958860" cy="955968"/>
                  <wp:effectExtent l="0" t="0" r="0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Screenshot_61.png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8889" cy="96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CDE7AC" w14:textId="77777777" w:rsidR="005E0B29" w:rsidRDefault="005E0B29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684C3547" w14:textId="5C95599D" w:rsidR="005E0B29" w:rsidRDefault="005E0B29" w:rsidP="00531FF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7.4.3.3. Заполнить пол</w:t>
            </w:r>
            <w:r w:rsidR="00531FF0">
              <w:rPr>
                <w:sz w:val="20"/>
                <w:szCs w:val="20"/>
              </w:rPr>
              <w:t xml:space="preserve">е </w:t>
            </w:r>
            <w:r>
              <w:rPr>
                <w:sz w:val="20"/>
                <w:szCs w:val="20"/>
              </w:rPr>
              <w:t>«Комментарий».</w:t>
            </w:r>
          </w:p>
          <w:p w14:paraId="6797D75D" w14:textId="2BAF5D1A" w:rsidR="005E0B29" w:rsidRPr="00516CC6" w:rsidRDefault="005E0B29" w:rsidP="005E0B2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Поле «Выберите группы или сотрудников» заполняется автоматически по данным РК поля «Расчет рассылки» с возможностью редактировать список.</w:t>
            </w:r>
          </w:p>
          <w:p w14:paraId="113D8868" w14:textId="70ECFB51" w:rsidR="005E0B29" w:rsidRPr="006F2DBF" w:rsidRDefault="005E0B29" w:rsidP="005E0B2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Нажать кнопку «ОК».</w:t>
            </w:r>
          </w:p>
        </w:tc>
      </w:tr>
      <w:tr w:rsidR="005E0B29" w:rsidRPr="00AB1E5B" w14:paraId="446AA3F2" w14:textId="77777777" w:rsidTr="00D5206D">
        <w:tc>
          <w:tcPr>
            <w:tcW w:w="6657" w:type="dxa"/>
            <w:tcBorders>
              <w:top w:val="nil"/>
              <w:bottom w:val="nil"/>
            </w:tcBorders>
          </w:tcPr>
          <w:p w14:paraId="4E72589F" w14:textId="657E1118" w:rsidR="005E0B29" w:rsidRDefault="00653B36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62B271" wp14:editId="46CE9515">
                  <wp:extent cx="2952809" cy="612475"/>
                  <wp:effectExtent l="0" t="0" r="0" b="0"/>
                  <wp:docPr id="149" name="Рисунок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Screenshot_71.png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7749" cy="640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273EBB" w14:textId="17E73A0C" w:rsidR="005E0B29" w:rsidRDefault="005E0B29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78279060" w14:textId="05981CE5" w:rsidR="005E0B29" w:rsidRDefault="005E0B29" w:rsidP="005E0B2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Система выдаст информацию, что документ на ознакомление успешно отправлен.</w:t>
            </w:r>
          </w:p>
          <w:p w14:paraId="7D9E7E92" w14:textId="2463661D" w:rsidR="005E0B29" w:rsidRDefault="005E0B29" w:rsidP="005E0B2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Нажать «ОК».</w:t>
            </w:r>
          </w:p>
        </w:tc>
      </w:tr>
      <w:tr w:rsidR="005E0B29" w:rsidRPr="00AB1E5B" w14:paraId="1D40BE5E" w14:textId="77777777" w:rsidTr="000901EC">
        <w:tc>
          <w:tcPr>
            <w:tcW w:w="6657" w:type="dxa"/>
            <w:tcBorders>
              <w:top w:val="nil"/>
              <w:bottom w:val="single" w:sz="4" w:space="0" w:color="auto"/>
            </w:tcBorders>
          </w:tcPr>
          <w:p w14:paraId="3620A0FA" w14:textId="18389F0B" w:rsidR="005E0B29" w:rsidRDefault="00653B36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3A2311" wp14:editId="680223FC">
                  <wp:extent cx="2570671" cy="1879561"/>
                  <wp:effectExtent l="0" t="0" r="1270" b="6985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Screenshot_62.png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3496" cy="1888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E07050" w14:textId="77777777" w:rsidR="005E0B29" w:rsidRDefault="005E0B29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single" w:sz="4" w:space="0" w:color="auto"/>
            </w:tcBorders>
          </w:tcPr>
          <w:p w14:paraId="44416EB4" w14:textId="0E9A0C5E" w:rsidR="005E0B29" w:rsidRDefault="005E0B29" w:rsidP="005E0B2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7.4.3.4. Нажать кнопку «Завершить».</w:t>
            </w:r>
          </w:p>
        </w:tc>
      </w:tr>
    </w:tbl>
    <w:p w14:paraId="4BF4DA65" w14:textId="77777777" w:rsidR="00252F49" w:rsidRDefault="00252F49" w:rsidP="0093378F">
      <w:pPr>
        <w:rPr>
          <w:ins w:id="67" w:author="Шайнога Василий Иванович" w:date="2020-08-31T11:16:00Z"/>
        </w:rPr>
      </w:pPr>
    </w:p>
    <w:p w14:paraId="74466FE1" w14:textId="77777777" w:rsidR="00792C35" w:rsidRDefault="00792C35" w:rsidP="0093378F">
      <w:pPr>
        <w:rPr>
          <w:ins w:id="68" w:author="Шайнога Василий Иванович" w:date="2020-08-31T11:16:00Z"/>
        </w:rPr>
      </w:pPr>
    </w:p>
    <w:p w14:paraId="4D3EFF40" w14:textId="77777777" w:rsidR="00792C35" w:rsidRDefault="00792C35" w:rsidP="0093378F">
      <w:pPr>
        <w:rPr>
          <w:ins w:id="69" w:author="Шайнога Василий Иванович" w:date="2020-08-31T11:16:00Z"/>
        </w:rPr>
      </w:pPr>
    </w:p>
    <w:p w14:paraId="04D3257A" w14:textId="77777777" w:rsidR="00792C35" w:rsidRDefault="00792C35" w:rsidP="0093378F">
      <w:pPr>
        <w:rPr>
          <w:ins w:id="70" w:author="Шайнога Василий Иванович" w:date="2020-08-31T11:16:00Z"/>
        </w:rPr>
      </w:pPr>
    </w:p>
    <w:p w14:paraId="33516A06" w14:textId="77777777" w:rsidR="00792C35" w:rsidRDefault="00792C35" w:rsidP="0093378F">
      <w:pPr>
        <w:rPr>
          <w:ins w:id="71" w:author="Шайнога Василий Иванович" w:date="2020-08-31T11:16:00Z"/>
        </w:rPr>
      </w:pPr>
    </w:p>
    <w:p w14:paraId="555D4491" w14:textId="77777777" w:rsidR="00792C35" w:rsidRDefault="00792C35" w:rsidP="0093378F">
      <w:pPr>
        <w:rPr>
          <w:ins w:id="72" w:author="Шайнога Василий Иванович" w:date="2020-08-31T11:16:00Z"/>
        </w:rPr>
      </w:pPr>
    </w:p>
    <w:p w14:paraId="761C4717" w14:textId="77777777" w:rsidR="00792C35" w:rsidRDefault="00792C35" w:rsidP="0093378F">
      <w:pPr>
        <w:rPr>
          <w:ins w:id="73" w:author="Шайнога Василий Иванович" w:date="2020-08-31T11:16:00Z"/>
        </w:rPr>
      </w:pPr>
    </w:p>
    <w:p w14:paraId="4D2D2BEC" w14:textId="298DDC82" w:rsidR="00AA0739" w:rsidRDefault="00AA0739">
      <w:pPr>
        <w:jc w:val="right"/>
        <w:rPr>
          <w:ins w:id="74" w:author="Шайнога Василий Иванович" w:date="2020-08-31T11:16:00Z"/>
        </w:rPr>
        <w:pPrChange w:id="75" w:author="Шайнога Василий Иванович" w:date="2020-08-31T11:16:00Z">
          <w:pPr/>
        </w:pPrChange>
      </w:pPr>
      <w:ins w:id="76" w:author="Шайнога Василий Иванович" w:date="2020-08-31T11:16:00Z">
        <w:r>
          <w:lastRenderedPageBreak/>
          <w:t>Приложение 1</w:t>
        </w:r>
      </w:ins>
    </w:p>
    <w:p w14:paraId="58FAD36D" w14:textId="77777777" w:rsidR="00AA0739" w:rsidRDefault="00AA0739" w:rsidP="0093378F">
      <w:pPr>
        <w:rPr>
          <w:ins w:id="77" w:author="Шайнога Василий Иванович" w:date="2020-08-31T11:16:00Z"/>
        </w:rPr>
      </w:pPr>
    </w:p>
    <w:p w14:paraId="35E02415" w14:textId="06280349" w:rsidR="00792C35" w:rsidRDefault="00792C35" w:rsidP="0093378F">
      <w:ins w:id="78" w:author="Шайнога Василий Иванович" w:date="2020-08-31T11:16:00Z">
        <w:r>
          <w:rPr>
            <w:noProof/>
          </w:rPr>
          <w:drawing>
            <wp:inline distT="0" distB="0" distL="0" distR="0" wp14:anchorId="4812BD9E" wp14:editId="120135C9">
              <wp:extent cx="6152515" cy="3460750"/>
              <wp:effectExtent l="0" t="0" r="635" b="6350"/>
              <wp:docPr id="3" name="Рисунок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9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52515" cy="34607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sectPr w:rsidR="00792C35" w:rsidSect="00D34480">
      <w:pgSz w:w="11906" w:h="16838"/>
      <w:pgMar w:top="510" w:right="510" w:bottom="454" w:left="680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" w:author="Шайнога Василий Иванович" w:date="2020-08-31T17:22:00Z" w:initials="В.И.">
    <w:p w14:paraId="0AF9A42C" w14:textId="593C4790" w:rsidR="00640C4C" w:rsidRDefault="00640C4C">
      <w:pPr>
        <w:pStyle w:val="a6"/>
      </w:pPr>
      <w:r>
        <w:rPr>
          <w:rStyle w:val="a5"/>
        </w:rPr>
        <w:annotationRef/>
      </w:r>
      <w:r w:rsidR="005D6B54">
        <w:t>Р</w:t>
      </w:r>
      <w:r>
        <w:t>аботник? Заменить далее по тексту</w:t>
      </w:r>
    </w:p>
  </w:comment>
  <w:comment w:id="2" w:author="Шайнога Василий Иванович" w:date="2020-08-31T17:22:00Z" w:initials="В.И.">
    <w:p w14:paraId="24C6A89B" w14:textId="4CE45338" w:rsidR="00640C4C" w:rsidRDefault="00640C4C">
      <w:pPr>
        <w:pStyle w:val="a6"/>
      </w:pPr>
      <w:r>
        <w:rPr>
          <w:rStyle w:val="a5"/>
        </w:rPr>
        <w:annotationRef/>
      </w:r>
      <w:r>
        <w:t>Заполняется автоматически</w:t>
      </w:r>
    </w:p>
  </w:comment>
  <w:comment w:id="3" w:author="Шайнога Василий Иванович" w:date="2020-08-31T17:22:00Z" w:initials="В.И.">
    <w:p w14:paraId="1993B643" w14:textId="42FF229E" w:rsidR="00640C4C" w:rsidRDefault="00640C4C">
      <w:pPr>
        <w:pStyle w:val="a6"/>
      </w:pPr>
      <w:r>
        <w:rPr>
          <w:rStyle w:val="a5"/>
        </w:rPr>
        <w:annotationRef/>
      </w:r>
      <w:r>
        <w:t xml:space="preserve">Нет </w:t>
      </w:r>
      <w:proofErr w:type="gramStart"/>
      <w:r>
        <w:t>риска</w:t>
      </w:r>
      <w:proofErr w:type="gramEnd"/>
      <w:r>
        <w:t xml:space="preserve"> что везде начнут указывать бюро контроля СДОУ?</w:t>
      </w:r>
    </w:p>
  </w:comment>
  <w:comment w:id="4" w:author="Шайнога Василий Иванович" w:date="2020-08-31T17:22:00Z" w:initials="В.И.">
    <w:p w14:paraId="50DFE668" w14:textId="3E0E4F06" w:rsidR="00640C4C" w:rsidRDefault="00640C4C">
      <w:pPr>
        <w:pStyle w:val="a6"/>
      </w:pPr>
      <w:r>
        <w:rPr>
          <w:rStyle w:val="a5"/>
        </w:rPr>
        <w:annotationRef/>
      </w:r>
      <w:r>
        <w:t xml:space="preserve">Указывается </w:t>
      </w:r>
      <w:proofErr w:type="spellStart"/>
      <w:r>
        <w:t>колличество</w:t>
      </w:r>
      <w:proofErr w:type="spellEnd"/>
      <w:r>
        <w:t xml:space="preserve"> листов</w:t>
      </w:r>
    </w:p>
  </w:comment>
  <w:comment w:id="5" w:author="Шайнога Василий Иванович" w:date="2020-08-31T17:22:00Z" w:initials="В.И.">
    <w:p w14:paraId="3E16C1B9" w14:textId="0B659D9C" w:rsidR="00640C4C" w:rsidRDefault="00640C4C">
      <w:pPr>
        <w:pStyle w:val="a6"/>
      </w:pPr>
      <w:r>
        <w:rPr>
          <w:rStyle w:val="a5"/>
        </w:rPr>
        <w:annotationRef/>
      </w:r>
      <w:r>
        <w:t>Нужна ли пользователям доступность к этой функции?</w:t>
      </w:r>
    </w:p>
  </w:comment>
  <w:comment w:id="6" w:author="Шайнога Василий Иванович" w:date="2020-08-31T17:22:00Z" w:initials="В.И.">
    <w:p w14:paraId="0A8D1BD6" w14:textId="7B7FDD24" w:rsidR="00064B6C" w:rsidRDefault="00064B6C">
      <w:pPr>
        <w:pStyle w:val="a6"/>
      </w:pPr>
      <w:r>
        <w:rPr>
          <w:rStyle w:val="a5"/>
        </w:rPr>
        <w:annotationRef/>
      </w:r>
      <w:r>
        <w:t xml:space="preserve">В приказе эти поля </w:t>
      </w:r>
      <w:proofErr w:type="spellStart"/>
      <w:r>
        <w:t>почемуто</w:t>
      </w:r>
      <w:proofErr w:type="spellEnd"/>
      <w:r>
        <w:t xml:space="preserve"> не обязательные для заполнения!!! Оставим как???</w:t>
      </w:r>
    </w:p>
  </w:comment>
  <w:comment w:id="7" w:author="Шайнога Василий Иванович" w:date="2020-08-31T17:22:00Z" w:initials="В.И.">
    <w:p w14:paraId="3E4FF8DD" w14:textId="4D8A60E2" w:rsidR="00640C4C" w:rsidRDefault="00640C4C">
      <w:pPr>
        <w:pStyle w:val="a6"/>
      </w:pPr>
      <w:r>
        <w:rPr>
          <w:rStyle w:val="a5"/>
        </w:rPr>
        <w:annotationRef/>
      </w:r>
      <w:r>
        <w:t xml:space="preserve">Нет </w:t>
      </w:r>
      <w:proofErr w:type="spellStart"/>
      <w:r>
        <w:t>скрин-шота</w:t>
      </w:r>
      <w:proofErr w:type="spellEnd"/>
      <w:r>
        <w:t xml:space="preserve"> нового всплывающего окна</w:t>
      </w:r>
    </w:p>
  </w:comment>
  <w:comment w:id="11" w:author="Шайнога Василий Иванович" w:date="2020-08-31T17:22:00Z" w:initials="В.И.">
    <w:p w14:paraId="12FB9FB2" w14:textId="1C8A79A7" w:rsidR="00640C4C" w:rsidRDefault="00640C4C">
      <w:pPr>
        <w:pStyle w:val="a6"/>
      </w:pPr>
      <w:r>
        <w:rPr>
          <w:rStyle w:val="a5"/>
        </w:rPr>
        <w:annotationRef/>
      </w:r>
      <w:r>
        <w:t>Эта информация нужна пользователю?</w:t>
      </w:r>
    </w:p>
  </w:comment>
  <w:comment w:id="12" w:author="Шайнога Василий Иванович" w:date="2020-08-31T17:22:00Z" w:initials="В.И.">
    <w:p w14:paraId="4C53F912" w14:textId="7371EAB7" w:rsidR="00640C4C" w:rsidRDefault="00640C4C">
      <w:pPr>
        <w:pStyle w:val="a6"/>
      </w:pPr>
      <w:r>
        <w:rPr>
          <w:rStyle w:val="a5"/>
        </w:rPr>
        <w:annotationRef/>
      </w:r>
      <w:r>
        <w:t>Перед этим действием сначала РК должна быть сохранена</w:t>
      </w:r>
    </w:p>
  </w:comment>
  <w:comment w:id="13" w:author="Шайнога Василий Иванович" w:date="2020-08-31T17:22:00Z" w:initials="В.И.">
    <w:p w14:paraId="24D1BCE1" w14:textId="46640D82" w:rsidR="00640C4C" w:rsidRDefault="00640C4C">
      <w:pPr>
        <w:pStyle w:val="a6"/>
      </w:pPr>
      <w:r>
        <w:rPr>
          <w:rStyle w:val="a5"/>
        </w:rPr>
        <w:annotationRef/>
      </w:r>
      <w:r>
        <w:t>Создать по шаблону. При создании по шаблону в имени файла убрать слово «</w:t>
      </w:r>
      <w:proofErr w:type="spellStart"/>
      <w:r>
        <w:t>Шаблон</w:t>
      </w:r>
      <w:proofErr w:type="gramStart"/>
      <w:r>
        <w:t>»</w:t>
      </w:r>
      <w:r w:rsidR="00292C02">
        <w:t>и</w:t>
      </w:r>
      <w:proofErr w:type="spellEnd"/>
      <w:proofErr w:type="gramEnd"/>
      <w:r w:rsidR="00292C02">
        <w:t xml:space="preserve"> ГД</w:t>
      </w:r>
      <w:r>
        <w:t>, приложение 1 (сделать одинаково во всех видах документов, как в доверенности</w:t>
      </w:r>
    </w:p>
  </w:comment>
  <w:comment w:id="14" w:author="Шайнога Василий Иванович" w:date="2020-08-31T17:22:00Z" w:initials="В.И.">
    <w:p w14:paraId="030E3BE0" w14:textId="46791C3D" w:rsidR="00640C4C" w:rsidRDefault="00640C4C">
      <w:pPr>
        <w:pStyle w:val="a6"/>
      </w:pPr>
      <w:r>
        <w:rPr>
          <w:rStyle w:val="a5"/>
        </w:rPr>
        <w:annotationRef/>
      </w:r>
      <w:r>
        <w:t xml:space="preserve">Эти </w:t>
      </w:r>
      <w:proofErr w:type="gramStart"/>
      <w:r>
        <w:t>строки</w:t>
      </w:r>
      <w:proofErr w:type="gramEnd"/>
      <w:r>
        <w:t xml:space="preserve"> наверное не должны быть доступны пользователю для выбора</w:t>
      </w:r>
    </w:p>
  </w:comment>
  <w:comment w:id="18" w:author="Шайнога Василий Иванович" w:date="2020-08-31T17:22:00Z" w:initials="В.И.">
    <w:p w14:paraId="0AD6DE21" w14:textId="546693FF" w:rsidR="00640C4C" w:rsidRDefault="00640C4C">
      <w:pPr>
        <w:pStyle w:val="a6"/>
      </w:pPr>
      <w:r>
        <w:rPr>
          <w:rStyle w:val="a5"/>
        </w:rPr>
        <w:annotationRef/>
      </w:r>
      <w:r>
        <w:t>Описать действия пользователя по работе с шаблоном документа</w:t>
      </w:r>
    </w:p>
  </w:comment>
  <w:comment w:id="20" w:author="Шайнога Василий Иванович" w:date="2020-08-31T17:22:00Z" w:initials="В.И.">
    <w:p w14:paraId="3C5DDF7A" w14:textId="2A46AD3E" w:rsidR="00640C4C" w:rsidRDefault="00640C4C">
      <w:pPr>
        <w:pStyle w:val="a6"/>
      </w:pPr>
      <w:r>
        <w:rPr>
          <w:rStyle w:val="a5"/>
        </w:rPr>
        <w:annotationRef/>
      </w:r>
      <w:r>
        <w:t>Риск что пользователь не будет сохранять, система автоматически не предлагает сохранить</w:t>
      </w:r>
    </w:p>
  </w:comment>
  <w:comment w:id="21" w:author="Шайнога Василий Иванович" w:date="2020-09-01T11:16:00Z" w:initials="В.И.">
    <w:p w14:paraId="6F159305" w14:textId="412666E4" w:rsidR="00640C4C" w:rsidRPr="00682B00" w:rsidRDefault="00640C4C" w:rsidP="00213A72">
      <w:pPr>
        <w:pStyle w:val="a6"/>
      </w:pPr>
      <w:r>
        <w:rPr>
          <w:rStyle w:val="a5"/>
        </w:rPr>
        <w:annotationRef/>
      </w:r>
      <w:r>
        <w:t xml:space="preserve">После запуска процесса согласования, появляются прикрепленные файлы (история согласования и лист согласования). Такие требования не предъявлялись, на </w:t>
      </w:r>
      <w:proofErr w:type="gramStart"/>
      <w:r>
        <w:t>уверен</w:t>
      </w:r>
      <w:proofErr w:type="gramEnd"/>
      <w:r>
        <w:t xml:space="preserve"> что есть необходимость в формировании таких файлов, так как их можно распечатать через иные функции системы.</w:t>
      </w:r>
      <w:r w:rsidR="00682B00" w:rsidRPr="00682B00">
        <w:t xml:space="preserve"> </w:t>
      </w:r>
      <w:r w:rsidR="00682B00">
        <w:t xml:space="preserve">В идеале, если убрать файлы и сделать их печать из левого меню, то будет однотипно с другими документами….но если останавливаемся на </w:t>
      </w:r>
      <w:proofErr w:type="gramStart"/>
      <w:r w:rsidR="00682B00">
        <w:t>том</w:t>
      </w:r>
      <w:proofErr w:type="gramEnd"/>
      <w:r w:rsidR="00682B00">
        <w:t xml:space="preserve"> что сделано и файлы будут </w:t>
      </w:r>
      <w:proofErr w:type="spellStart"/>
      <w:r w:rsidR="00682B00">
        <w:t>прекрепляться</w:t>
      </w:r>
      <w:proofErr w:type="spellEnd"/>
      <w:r w:rsidR="00682B00">
        <w:t xml:space="preserve"> автоматически, то надо инструкцию привести согласно действиям в системе.</w:t>
      </w:r>
    </w:p>
    <w:p w14:paraId="283549D3" w14:textId="1F5DDDE0" w:rsidR="00640C4C" w:rsidRDefault="00640C4C">
      <w:pPr>
        <w:pStyle w:val="a6"/>
      </w:pPr>
    </w:p>
  </w:comment>
  <w:comment w:id="22" w:author="Шайнога Василий Иванович" w:date="2020-08-31T17:22:00Z" w:initials="В.И.">
    <w:p w14:paraId="7470E4C8" w14:textId="3CC477E8" w:rsidR="00640C4C" w:rsidRDefault="00640C4C">
      <w:pPr>
        <w:pStyle w:val="a6"/>
      </w:pPr>
      <w:r>
        <w:rPr>
          <w:rStyle w:val="a5"/>
        </w:rPr>
        <w:annotationRef/>
      </w:r>
      <w:r>
        <w:t>Не понятна суть предложения</w:t>
      </w:r>
    </w:p>
  </w:comment>
  <w:comment w:id="25" w:author="Шайнога Василий Иванович" w:date="2020-09-01T11:18:00Z" w:initials="В.И.">
    <w:p w14:paraId="3EF1D6F5" w14:textId="762040A6" w:rsidR="00AA24D4" w:rsidRDefault="00AA24D4">
      <w:pPr>
        <w:pStyle w:val="a6"/>
      </w:pPr>
      <w:r>
        <w:rPr>
          <w:rStyle w:val="a5"/>
        </w:rPr>
        <w:annotationRef/>
      </w:r>
      <w:r>
        <w:t>Может упростить инструкцию и не описывать действия каждого согласующего???</w:t>
      </w:r>
    </w:p>
  </w:comment>
  <w:comment w:id="26" w:author="Шайнога Василий Иванович" w:date="2020-08-31T17:22:00Z" w:initials="В.И.">
    <w:p w14:paraId="3A9C93A1" w14:textId="08DD35CE" w:rsidR="00640C4C" w:rsidRDefault="00640C4C">
      <w:pPr>
        <w:pStyle w:val="a6"/>
      </w:pPr>
      <w:r>
        <w:rPr>
          <w:rStyle w:val="a5"/>
        </w:rPr>
        <w:annotationRef/>
      </w:r>
      <w:r>
        <w:t>А тут это кто?</w:t>
      </w:r>
    </w:p>
  </w:comment>
  <w:comment w:id="27" w:author="Шайнога Василий Иванович" w:date="2020-08-31T17:22:00Z" w:initials="В.И.">
    <w:p w14:paraId="2965E080" w14:textId="3E47156F" w:rsidR="00640C4C" w:rsidRDefault="00640C4C">
      <w:pPr>
        <w:pStyle w:val="a6"/>
      </w:pPr>
      <w:r>
        <w:rPr>
          <w:rStyle w:val="a5"/>
        </w:rPr>
        <w:annotationRef/>
      </w:r>
      <w:r>
        <w:t>Может написать – открыть?</w:t>
      </w:r>
    </w:p>
  </w:comment>
  <w:comment w:id="28" w:author="Шайнога Василий Иванович" w:date="2020-08-31T17:22:00Z" w:initials="В.И.">
    <w:p w14:paraId="0FFD2310" w14:textId="61D86719" w:rsidR="00640C4C" w:rsidRDefault="00640C4C">
      <w:pPr>
        <w:pStyle w:val="a6"/>
      </w:pPr>
      <w:r>
        <w:rPr>
          <w:rStyle w:val="a5"/>
        </w:rPr>
        <w:annotationRef/>
      </w:r>
      <w:r>
        <w:t>Как в доверенностях</w:t>
      </w:r>
    </w:p>
  </w:comment>
  <w:comment w:id="32" w:author="Шайнога Василий Иванович" w:date="2020-08-31T17:22:00Z" w:initials="В.И.">
    <w:p w14:paraId="2497DAF6" w14:textId="58D99AAD" w:rsidR="00640C4C" w:rsidRDefault="00640C4C">
      <w:pPr>
        <w:pStyle w:val="a6"/>
      </w:pPr>
      <w:r>
        <w:rPr>
          <w:rStyle w:val="a5"/>
        </w:rPr>
        <w:annotationRef/>
      </w:r>
      <w:r>
        <w:t>?</w:t>
      </w:r>
    </w:p>
  </w:comment>
  <w:comment w:id="48" w:author="Шайнога Василий Иванович" w:date="2020-08-31T17:22:00Z" w:initials="В.И.">
    <w:p w14:paraId="6C0E5CF0" w14:textId="5426B77E" w:rsidR="00640C4C" w:rsidRDefault="00640C4C">
      <w:pPr>
        <w:pStyle w:val="a6"/>
      </w:pPr>
      <w:r>
        <w:rPr>
          <w:rStyle w:val="a5"/>
        </w:rPr>
        <w:annotationRef/>
      </w:r>
      <w:r>
        <w:t>?</w:t>
      </w:r>
    </w:p>
  </w:comment>
  <w:comment w:id="49" w:author="Шайнога Василий Иванович" w:date="2020-08-31T17:22:00Z" w:initials="В.И.">
    <w:p w14:paraId="0D201DC9" w14:textId="7CA4DB5B" w:rsidR="00640C4C" w:rsidRDefault="00640C4C">
      <w:pPr>
        <w:pStyle w:val="a6"/>
      </w:pPr>
      <w:r>
        <w:rPr>
          <w:rStyle w:val="a5"/>
        </w:rPr>
        <w:annotationRef/>
      </w:r>
      <w:proofErr w:type="spellStart"/>
      <w:r>
        <w:t>Этод</w:t>
      </w:r>
      <w:proofErr w:type="spellEnd"/>
      <w:r>
        <w:t xml:space="preserve"> абзац после пункта 4.</w:t>
      </w:r>
    </w:p>
  </w:comment>
  <w:comment w:id="50" w:author="Шайнога Василий Иванович" w:date="2020-08-31T17:22:00Z" w:initials="В.И.">
    <w:p w14:paraId="5B802B37" w14:textId="23BC78A1" w:rsidR="00640C4C" w:rsidRDefault="00640C4C">
      <w:pPr>
        <w:pStyle w:val="a6"/>
      </w:pPr>
      <w:r>
        <w:rPr>
          <w:rStyle w:val="a5"/>
        </w:rPr>
        <w:annotationRef/>
      </w:r>
      <w:r>
        <w:t>взять</w:t>
      </w:r>
    </w:p>
  </w:comment>
  <w:comment w:id="51" w:author="Шайнога Василий Иванович" w:date="2020-08-31T17:22:00Z" w:initials="В.И.">
    <w:p w14:paraId="413CBA6F" w14:textId="29C3CC56" w:rsidR="00640C4C" w:rsidRDefault="00640C4C">
      <w:pPr>
        <w:pStyle w:val="a6"/>
      </w:pPr>
      <w:r>
        <w:rPr>
          <w:rStyle w:val="a5"/>
        </w:rPr>
        <w:annotationRef/>
      </w:r>
      <w:r>
        <w:t>согласованного?</w:t>
      </w:r>
    </w:p>
  </w:comment>
  <w:comment w:id="57" w:author="Шайнога Василий Иванович" w:date="2020-09-01T11:20:00Z" w:initials="В.И.">
    <w:p w14:paraId="2BBE8988" w14:textId="3B30B73A" w:rsidR="00640C4C" w:rsidRPr="003B79BF" w:rsidRDefault="00640C4C">
      <w:pPr>
        <w:pStyle w:val="a6"/>
      </w:pPr>
      <w:r>
        <w:rPr>
          <w:rStyle w:val="a5"/>
        </w:rPr>
        <w:annotationRef/>
      </w:r>
      <w:r w:rsidRPr="003B79BF">
        <w:t>Продолжить описание действий работника ОО СДОУ:</w:t>
      </w:r>
    </w:p>
    <w:p w14:paraId="6461E55F" w14:textId="04EBEDFD" w:rsidR="00640C4C" w:rsidRPr="003B79BF" w:rsidRDefault="00640C4C" w:rsidP="003B79BF">
      <w:pPr>
        <w:pStyle w:val="af2"/>
        <w:widowControl w:val="0"/>
        <w:spacing w:before="0" w:after="0" w:line="276" w:lineRule="auto"/>
        <w:jc w:val="left"/>
        <w:rPr>
          <w:sz w:val="20"/>
          <w:szCs w:val="20"/>
        </w:rPr>
      </w:pPr>
      <w:r w:rsidRPr="003B79BF">
        <w:t xml:space="preserve">- </w:t>
      </w:r>
      <w:r w:rsidRPr="003B79BF">
        <w:rPr>
          <w:sz w:val="20"/>
          <w:szCs w:val="20"/>
        </w:rPr>
        <w:t xml:space="preserve">Проверка полноты согласования и правильности оформления проекта </w:t>
      </w:r>
      <w:r>
        <w:rPr>
          <w:sz w:val="20"/>
          <w:szCs w:val="20"/>
        </w:rPr>
        <w:t>распоряжения</w:t>
      </w:r>
      <w:r w:rsidRPr="003B79BF">
        <w:rPr>
          <w:sz w:val="20"/>
          <w:szCs w:val="20"/>
        </w:rPr>
        <w:t>.</w:t>
      </w:r>
    </w:p>
    <w:p w14:paraId="1AA9470E" w14:textId="696943CC" w:rsidR="00640C4C" w:rsidRPr="003B79BF" w:rsidRDefault="00640C4C" w:rsidP="003B79BF">
      <w:pPr>
        <w:pStyle w:val="af2"/>
        <w:widowControl w:val="0"/>
        <w:spacing w:before="0" w:after="0" w:line="276" w:lineRule="auto"/>
        <w:jc w:val="left"/>
        <w:rPr>
          <w:sz w:val="20"/>
          <w:szCs w:val="20"/>
        </w:rPr>
      </w:pPr>
      <w:r>
        <w:rPr>
          <w:sz w:val="20"/>
          <w:szCs w:val="20"/>
        </w:rPr>
        <w:t xml:space="preserve">- </w:t>
      </w:r>
      <w:r w:rsidRPr="003B79BF">
        <w:rPr>
          <w:sz w:val="20"/>
          <w:szCs w:val="20"/>
        </w:rPr>
        <w:t xml:space="preserve">Печать проекта </w:t>
      </w:r>
      <w:r>
        <w:rPr>
          <w:sz w:val="20"/>
          <w:szCs w:val="20"/>
        </w:rPr>
        <w:t>распоряжения</w:t>
      </w:r>
      <w:r w:rsidRPr="003B79BF">
        <w:rPr>
          <w:sz w:val="20"/>
          <w:szCs w:val="20"/>
        </w:rPr>
        <w:t>.</w:t>
      </w:r>
    </w:p>
    <w:p w14:paraId="6B1799E2" w14:textId="2285B290" w:rsidR="00640C4C" w:rsidRPr="003B79BF" w:rsidRDefault="00640C4C" w:rsidP="003B79BF">
      <w:pPr>
        <w:pStyle w:val="af2"/>
        <w:widowControl w:val="0"/>
        <w:spacing w:before="0" w:after="0" w:line="276" w:lineRule="auto"/>
        <w:jc w:val="left"/>
        <w:rPr>
          <w:sz w:val="20"/>
          <w:szCs w:val="20"/>
        </w:rPr>
      </w:pPr>
      <w:r>
        <w:rPr>
          <w:sz w:val="20"/>
          <w:szCs w:val="20"/>
        </w:rPr>
        <w:t>-</w:t>
      </w:r>
      <w:r w:rsidRPr="003B79BF">
        <w:rPr>
          <w:sz w:val="20"/>
          <w:szCs w:val="20"/>
        </w:rPr>
        <w:t xml:space="preserve"> Печать на обороте проекта </w:t>
      </w:r>
      <w:r>
        <w:rPr>
          <w:sz w:val="20"/>
          <w:szCs w:val="20"/>
        </w:rPr>
        <w:t>распоряжения</w:t>
      </w:r>
      <w:r w:rsidRPr="003B79BF">
        <w:rPr>
          <w:sz w:val="20"/>
          <w:szCs w:val="20"/>
        </w:rPr>
        <w:t xml:space="preserve"> </w:t>
      </w:r>
      <w:r>
        <w:rPr>
          <w:sz w:val="20"/>
          <w:szCs w:val="20"/>
        </w:rPr>
        <w:t>л</w:t>
      </w:r>
      <w:r w:rsidRPr="003B79BF">
        <w:rPr>
          <w:sz w:val="20"/>
          <w:szCs w:val="20"/>
        </w:rPr>
        <w:t>иста согласования.</w:t>
      </w:r>
    </w:p>
    <w:p w14:paraId="5742DD4D" w14:textId="10511E67" w:rsidR="00640C4C" w:rsidRDefault="00640C4C" w:rsidP="003B79BF">
      <w:pPr>
        <w:pStyle w:val="a6"/>
      </w:pPr>
      <w:r>
        <w:t>- передача</w:t>
      </w:r>
      <w:r w:rsidRPr="003B79BF">
        <w:t xml:space="preserve"> проекта </w:t>
      </w:r>
      <w:r>
        <w:t>распоряжения</w:t>
      </w:r>
      <w:r w:rsidRPr="003B79BF">
        <w:t xml:space="preserve"> </w:t>
      </w:r>
      <w:r>
        <w:t xml:space="preserve">и листа согласования </w:t>
      </w:r>
      <w:r w:rsidRPr="003B79BF">
        <w:t xml:space="preserve">на </w:t>
      </w:r>
      <w:r>
        <w:t>подпись ЗГД через секретаря (ответственного за делопроизводство или Исполнителя)</w:t>
      </w:r>
      <w:r w:rsidR="00AA24D4">
        <w:t>.</w:t>
      </w:r>
    </w:p>
    <w:p w14:paraId="65C34C40" w14:textId="77777777" w:rsidR="00AA24D4" w:rsidRDefault="00AA24D4" w:rsidP="003B79BF">
      <w:pPr>
        <w:pStyle w:val="a6"/>
      </w:pPr>
    </w:p>
    <w:p w14:paraId="1307FF28" w14:textId="0EEA56B0" w:rsidR="00AA24D4" w:rsidRPr="003B79BF" w:rsidRDefault="00AA24D4" w:rsidP="003B79BF">
      <w:pPr>
        <w:pStyle w:val="a6"/>
      </w:pPr>
      <w:r>
        <w:t>После подписания распоряжения на бумажном носителе у ЗГД, документ передается в СДОУ</w:t>
      </w:r>
    </w:p>
  </w:comment>
  <w:comment w:id="59" w:author="Шайнога Василий Иванович" w:date="2020-08-31T17:22:00Z" w:initials="В.И.">
    <w:p w14:paraId="42D45CA8" w14:textId="02343F0F" w:rsidR="00640C4C" w:rsidRDefault="00640C4C">
      <w:pPr>
        <w:pStyle w:val="a6"/>
      </w:pPr>
      <w:r>
        <w:rPr>
          <w:rStyle w:val="a5"/>
        </w:rPr>
        <w:annotationRef/>
      </w:r>
      <w:r>
        <w:t xml:space="preserve">Перенести в конец описания </w:t>
      </w:r>
      <w:proofErr w:type="spellStart"/>
      <w:r>
        <w:t>дейсвия</w:t>
      </w:r>
      <w:proofErr w:type="spellEnd"/>
      <w:r>
        <w:t xml:space="preserve"> работника ОО СДОУ</w:t>
      </w:r>
    </w:p>
  </w:comment>
  <w:comment w:id="60" w:author="Шайнога Василий Иванович" w:date="2020-09-01T11:20:00Z" w:initials="В.И.">
    <w:p w14:paraId="6A5F6D53" w14:textId="6CFF771A" w:rsidR="00640C4C" w:rsidRDefault="00640C4C">
      <w:pPr>
        <w:pStyle w:val="a6"/>
      </w:pPr>
      <w:r>
        <w:rPr>
          <w:rStyle w:val="a5"/>
        </w:rPr>
        <w:annotationRef/>
      </w:r>
      <w:r>
        <w:t>Сейчас в Систем</w:t>
      </w:r>
      <w:r w:rsidR="00B634A7">
        <w:t>е</w:t>
      </w:r>
      <w:r>
        <w:t xml:space="preserve"> файл уже сформирован автоматически.</w:t>
      </w:r>
    </w:p>
  </w:comment>
  <w:comment w:id="61" w:author="Шайнога Василий Иванович" w:date="2020-09-01T11:22:00Z" w:initials="В.И.">
    <w:p w14:paraId="2DE0DB2D" w14:textId="364CC6DC" w:rsidR="00640C4C" w:rsidRDefault="00640C4C">
      <w:pPr>
        <w:pStyle w:val="a6"/>
      </w:pPr>
      <w:r>
        <w:rPr>
          <w:rStyle w:val="a5"/>
        </w:rPr>
        <w:annotationRef/>
      </w:r>
      <w:r>
        <w:t>Файл Листа согласования в настоящее время сформирован и находится в категории – «Без категории»</w:t>
      </w:r>
      <w:r w:rsidR="00B634A7">
        <w:t>, а надо в «Приложении», действие происходит автоматически, зачем это описывать?</w:t>
      </w:r>
    </w:p>
  </w:comment>
  <w:comment w:id="62" w:author="Шайнога Василий Иванович" w:date="2020-09-01T11:29:00Z" w:initials="В.И.">
    <w:p w14:paraId="3E6810BF" w14:textId="77777777" w:rsidR="00B634A7" w:rsidRDefault="00B634A7">
      <w:pPr>
        <w:pStyle w:val="a6"/>
      </w:pPr>
      <w:r>
        <w:rPr>
          <w:rStyle w:val="a5"/>
        </w:rPr>
        <w:annotationRef/>
      </w:r>
      <w:r>
        <w:t xml:space="preserve">Работники общего отдела этим функционалом пользоваться не будут, кто первый взял в работу, тот и </w:t>
      </w:r>
      <w:proofErr w:type="spellStart"/>
      <w:r>
        <w:t>регистрируетт</w:t>
      </w:r>
      <w:proofErr w:type="spellEnd"/>
      <w:r>
        <w:t xml:space="preserve"> документ и завершает задание. Этим мы упрощаем и так перегруженную инструкцию.</w:t>
      </w:r>
      <w:r w:rsidR="00C0715E">
        <w:t xml:space="preserve"> После взятия в работу сразу описать алгоритм действия работника общего отдела:</w:t>
      </w:r>
    </w:p>
    <w:p w14:paraId="6239E36B" w14:textId="77777777" w:rsidR="00C0715E" w:rsidRDefault="00C0715E">
      <w:pPr>
        <w:pStyle w:val="a6"/>
      </w:pPr>
      <w:r>
        <w:t>- регистрация распоряжения;</w:t>
      </w:r>
    </w:p>
    <w:p w14:paraId="7719EE57" w14:textId="77777777" w:rsidR="00C0715E" w:rsidRDefault="00C0715E">
      <w:pPr>
        <w:pStyle w:val="a6"/>
      </w:pPr>
      <w:r>
        <w:t xml:space="preserve">- сканирование и прикреплений </w:t>
      </w:r>
      <w:proofErr w:type="gramStart"/>
      <w:r>
        <w:t>скан-образа</w:t>
      </w:r>
      <w:proofErr w:type="gramEnd"/>
      <w:r>
        <w:t xml:space="preserve"> к РК;</w:t>
      </w:r>
    </w:p>
    <w:p w14:paraId="3A75BEA3" w14:textId="5BB4AE7B" w:rsidR="00C0715E" w:rsidRDefault="00C0715E">
      <w:pPr>
        <w:pStyle w:val="a6"/>
      </w:pPr>
      <w:r>
        <w:t>- установка признака «Контроль» (если документ контрольный)</w:t>
      </w:r>
    </w:p>
  </w:comment>
  <w:comment w:id="63" w:author="Шайнога Василий Иванович" w:date="2020-09-01T11:37:00Z" w:initials="В.И.">
    <w:p w14:paraId="0D113118" w14:textId="77777777" w:rsidR="0035753E" w:rsidRDefault="0035753E">
      <w:pPr>
        <w:pStyle w:val="a6"/>
      </w:pPr>
      <w:r>
        <w:rPr>
          <w:rStyle w:val="a5"/>
        </w:rPr>
        <w:annotationRef/>
      </w:r>
      <w:r>
        <w:t xml:space="preserve">В этой инструкции указать кратко действия работников бюро контроля, а полные действия должны быть описаны в инструкции по контролю. Всем работникам не надо полностью читать действия </w:t>
      </w:r>
      <w:proofErr w:type="spellStart"/>
      <w:r>
        <w:t>работкиков</w:t>
      </w:r>
      <w:proofErr w:type="spellEnd"/>
      <w:r>
        <w:t xml:space="preserve"> бюро контроля.</w:t>
      </w:r>
    </w:p>
    <w:p w14:paraId="09A4B176" w14:textId="67950D21" w:rsidR="004C2834" w:rsidRDefault="004C2834">
      <w:pPr>
        <w:pStyle w:val="a6"/>
      </w:pPr>
      <w:r>
        <w:t>Указать ссылку на действия работника по исполнению контрольных документов и снятию документов с контроля.</w:t>
      </w:r>
      <w:bookmarkStart w:id="64" w:name="_GoBack"/>
      <w:bookmarkEnd w:id="64"/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924EC68" w14:textId="77777777" w:rsidR="009074C7" w:rsidRDefault="009074C7" w:rsidP="00BB4481">
      <w:r>
        <w:separator/>
      </w:r>
    </w:p>
  </w:endnote>
  <w:endnote w:type="continuationSeparator" w:id="0">
    <w:p w14:paraId="2D15F382" w14:textId="77777777" w:rsidR="009074C7" w:rsidRDefault="009074C7" w:rsidP="00BB44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218CBC2" w14:textId="77777777" w:rsidR="009074C7" w:rsidRDefault="009074C7" w:rsidP="00BB4481">
      <w:r>
        <w:separator/>
      </w:r>
    </w:p>
  </w:footnote>
  <w:footnote w:type="continuationSeparator" w:id="0">
    <w:p w14:paraId="5B9809C0" w14:textId="77777777" w:rsidR="009074C7" w:rsidRDefault="009074C7" w:rsidP="00BB44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0F2E51"/>
    <w:multiLevelType w:val="hybridMultilevel"/>
    <w:tmpl w:val="7F181B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975D99"/>
    <w:multiLevelType w:val="hybridMultilevel"/>
    <w:tmpl w:val="42F63896"/>
    <w:lvl w:ilvl="0" w:tplc="DD0A6716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427C8E"/>
    <w:multiLevelType w:val="multilevel"/>
    <w:tmpl w:val="78ACD0F0"/>
    <w:lvl w:ilvl="0">
      <w:start w:val="1"/>
      <w:numFmt w:val="decimal"/>
      <w:pStyle w:val="1"/>
      <w:suff w:val="space"/>
      <w:lvlText w:val="%1."/>
      <w:lvlJc w:val="left"/>
      <w:rPr>
        <w:rFonts w:hint="default"/>
      </w:rPr>
    </w:lvl>
    <w:lvl w:ilvl="1">
      <w:start w:val="1"/>
      <w:numFmt w:val="decimal"/>
      <w:pStyle w:val="2"/>
      <w:suff w:val="space"/>
      <w:lvlText w:val="%1.%2."/>
      <w:lvlJc w:val="left"/>
      <w:pPr>
        <w:ind w:left="142"/>
      </w:pPr>
      <w:rPr>
        <w:rFonts w:hint="default"/>
        <w:sz w:val="28"/>
        <w:szCs w:val="28"/>
      </w:rPr>
    </w:lvl>
    <w:lvl w:ilvl="2">
      <w:start w:val="1"/>
      <w:numFmt w:val="decimal"/>
      <w:pStyle w:val="3"/>
      <w:suff w:val="space"/>
      <w:lvlText w:val="%1.%2.%3."/>
      <w:lvlJc w:val="left"/>
      <w:rPr>
        <w:rFonts w:hint="default"/>
      </w:rPr>
    </w:lvl>
    <w:lvl w:ilvl="3">
      <w:start w:val="1"/>
      <w:numFmt w:val="decimal"/>
      <w:pStyle w:val="4"/>
      <w:suff w:val="space"/>
      <w:lvlText w:val="%1.%2.%3.%4."/>
      <w:lvlJc w:val="left"/>
      <w:rPr>
        <w:rFonts w:hint="default"/>
      </w:rPr>
    </w:lvl>
    <w:lvl w:ilvl="4">
      <w:start w:val="1"/>
      <w:numFmt w:val="decimal"/>
      <w:pStyle w:val="5"/>
      <w:lvlText w:val="%1.%2.%3.%4.%5."/>
      <w:lvlJc w:val="left"/>
      <w:pPr>
        <w:tabs>
          <w:tab w:val="num" w:pos="0"/>
        </w:tabs>
      </w:pPr>
      <w:rPr>
        <w:rFonts w:hint="default"/>
      </w:rPr>
    </w:lvl>
    <w:lvl w:ilvl="5">
      <w:start w:val="1"/>
      <w:numFmt w:val="decimal"/>
      <w:pStyle w:val="6"/>
      <w:lvlText w:val="%1.%2.%3.%4.%5..%6"/>
      <w:lvlJc w:val="left"/>
      <w:pPr>
        <w:tabs>
          <w:tab w:val="num" w:pos="0"/>
        </w:tabs>
      </w:pPr>
      <w:rPr>
        <w:rFonts w:hint="default"/>
      </w:rPr>
    </w:lvl>
    <w:lvl w:ilvl="6">
      <w:start w:val="1"/>
      <w:numFmt w:val="decimal"/>
      <w:pStyle w:val="7"/>
      <w:lvlText w:val="%1.%2.%3.%4.%5..%6.%7"/>
      <w:lvlJc w:val="left"/>
      <w:pPr>
        <w:tabs>
          <w:tab w:val="num" w:pos="0"/>
        </w:tabs>
      </w:pPr>
      <w:rPr>
        <w:rFonts w:hint="default"/>
      </w:rPr>
    </w:lvl>
    <w:lvl w:ilvl="7">
      <w:start w:val="1"/>
      <w:numFmt w:val="decimal"/>
      <w:pStyle w:val="8"/>
      <w:lvlText w:val="%1.%2.%3.%4.%5..%6.%7.%8"/>
      <w:lvlJc w:val="left"/>
      <w:pPr>
        <w:tabs>
          <w:tab w:val="num" w:pos="0"/>
        </w:tabs>
      </w:pPr>
      <w:rPr>
        <w:rFonts w:hint="default"/>
      </w:rPr>
    </w:lvl>
    <w:lvl w:ilvl="8">
      <w:start w:val="1"/>
      <w:numFmt w:val="decimal"/>
      <w:pStyle w:val="9"/>
      <w:lvlText w:val="%1.%2.%3.%4.%5..%6.%7.%8.%9"/>
      <w:lvlJc w:val="left"/>
      <w:pPr>
        <w:tabs>
          <w:tab w:val="num" w:pos="0"/>
        </w:tabs>
      </w:pPr>
      <w:rPr>
        <w:rFonts w:hint="default"/>
      </w:rPr>
    </w:lvl>
  </w:abstractNum>
  <w:abstractNum w:abstractNumId="3">
    <w:nsid w:val="09B356DE"/>
    <w:multiLevelType w:val="hybridMultilevel"/>
    <w:tmpl w:val="B928B3A4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4EF4ACF"/>
    <w:multiLevelType w:val="multilevel"/>
    <w:tmpl w:val="90F0F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tabs>
          <w:tab w:val="num" w:pos="780"/>
        </w:tabs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5">
    <w:nsid w:val="18E07C87"/>
    <w:multiLevelType w:val="hybridMultilevel"/>
    <w:tmpl w:val="DD22EF90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1C1F7580"/>
    <w:multiLevelType w:val="multilevel"/>
    <w:tmpl w:val="0F2A2A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>
    <w:nsid w:val="1CD312C0"/>
    <w:multiLevelType w:val="hybridMultilevel"/>
    <w:tmpl w:val="F640B76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D2126EC"/>
    <w:multiLevelType w:val="hybridMultilevel"/>
    <w:tmpl w:val="EB1E613A"/>
    <w:lvl w:ilvl="0" w:tplc="0419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9">
    <w:nsid w:val="20951902"/>
    <w:multiLevelType w:val="hybridMultilevel"/>
    <w:tmpl w:val="3AE245F6"/>
    <w:lvl w:ilvl="0" w:tplc="04190001">
      <w:start w:val="1"/>
      <w:numFmt w:val="bullet"/>
      <w:lvlText w:val=""/>
      <w:lvlJc w:val="left"/>
      <w:pPr>
        <w:ind w:left="16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1" w:hanging="360"/>
      </w:pPr>
      <w:rPr>
        <w:rFonts w:ascii="Wingdings" w:hAnsi="Wingdings" w:hint="default"/>
      </w:rPr>
    </w:lvl>
  </w:abstractNum>
  <w:abstractNum w:abstractNumId="10">
    <w:nsid w:val="247D04D3"/>
    <w:multiLevelType w:val="hybridMultilevel"/>
    <w:tmpl w:val="6598E918"/>
    <w:lvl w:ilvl="0" w:tplc="04190003">
      <w:start w:val="1"/>
      <w:numFmt w:val="bullet"/>
      <w:lvlText w:val="o"/>
      <w:lvlJc w:val="left"/>
      <w:pPr>
        <w:ind w:left="90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62" w:hanging="360"/>
      </w:pPr>
      <w:rPr>
        <w:rFonts w:ascii="Wingdings" w:hAnsi="Wingdings" w:hint="default"/>
      </w:rPr>
    </w:lvl>
  </w:abstractNum>
  <w:abstractNum w:abstractNumId="11">
    <w:nsid w:val="2B4A5ED4"/>
    <w:multiLevelType w:val="hybridMultilevel"/>
    <w:tmpl w:val="1A08F0F4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30C1F37"/>
    <w:multiLevelType w:val="hybridMultilevel"/>
    <w:tmpl w:val="E2F222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3D1287E"/>
    <w:multiLevelType w:val="hybridMultilevel"/>
    <w:tmpl w:val="50C65086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8C9255D"/>
    <w:multiLevelType w:val="hybridMultilevel"/>
    <w:tmpl w:val="66CAEC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8DE5096"/>
    <w:multiLevelType w:val="hybridMultilevel"/>
    <w:tmpl w:val="C0400CC6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8FA7F5B"/>
    <w:multiLevelType w:val="hybridMultilevel"/>
    <w:tmpl w:val="52A051B0"/>
    <w:lvl w:ilvl="0" w:tplc="04190003">
      <w:start w:val="1"/>
      <w:numFmt w:val="bullet"/>
      <w:lvlText w:val="o"/>
      <w:lvlJc w:val="left"/>
      <w:pPr>
        <w:ind w:left="90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62" w:hanging="360"/>
      </w:pPr>
      <w:rPr>
        <w:rFonts w:ascii="Wingdings" w:hAnsi="Wingdings" w:hint="default"/>
      </w:rPr>
    </w:lvl>
  </w:abstractNum>
  <w:abstractNum w:abstractNumId="17">
    <w:nsid w:val="3B612A1B"/>
    <w:multiLevelType w:val="multilevel"/>
    <w:tmpl w:val="4FE6A78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7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1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9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909" w:hanging="1800"/>
      </w:pPr>
      <w:rPr>
        <w:rFonts w:hint="default"/>
      </w:rPr>
    </w:lvl>
  </w:abstractNum>
  <w:abstractNum w:abstractNumId="18">
    <w:nsid w:val="3CDD265F"/>
    <w:multiLevelType w:val="hybridMultilevel"/>
    <w:tmpl w:val="0700EBF6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5DA74DB"/>
    <w:multiLevelType w:val="multilevel"/>
    <w:tmpl w:val="90F0F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tabs>
          <w:tab w:val="num" w:pos="780"/>
        </w:tabs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20">
    <w:nsid w:val="46905140"/>
    <w:multiLevelType w:val="hybridMultilevel"/>
    <w:tmpl w:val="A7FE28B4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86C2200"/>
    <w:multiLevelType w:val="hybridMultilevel"/>
    <w:tmpl w:val="1680B58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B327B45"/>
    <w:multiLevelType w:val="hybridMultilevel"/>
    <w:tmpl w:val="A552E9CA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D712612"/>
    <w:multiLevelType w:val="hybridMultilevel"/>
    <w:tmpl w:val="113A22C4"/>
    <w:lvl w:ilvl="0" w:tplc="D7A8DAC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4">
    <w:nsid w:val="4FBA5447"/>
    <w:multiLevelType w:val="hybridMultilevel"/>
    <w:tmpl w:val="A1A22CFE"/>
    <w:lvl w:ilvl="0" w:tplc="2CC0072E">
      <w:start w:val="1"/>
      <w:numFmt w:val="bullet"/>
      <w:pStyle w:val="a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56485358"/>
    <w:multiLevelType w:val="hybridMultilevel"/>
    <w:tmpl w:val="05CA754A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5FB4446D"/>
    <w:multiLevelType w:val="hybridMultilevel"/>
    <w:tmpl w:val="8996B726"/>
    <w:lvl w:ilvl="0" w:tplc="0419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7">
    <w:nsid w:val="601D71C0"/>
    <w:multiLevelType w:val="hybridMultilevel"/>
    <w:tmpl w:val="4AD2C802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0305C35"/>
    <w:multiLevelType w:val="hybridMultilevel"/>
    <w:tmpl w:val="F4EA6A2E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230130D"/>
    <w:multiLevelType w:val="hybridMultilevel"/>
    <w:tmpl w:val="D950836C"/>
    <w:lvl w:ilvl="0" w:tplc="0419000F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>
    <w:nsid w:val="62966B20"/>
    <w:multiLevelType w:val="hybridMultilevel"/>
    <w:tmpl w:val="0CB60F8E"/>
    <w:lvl w:ilvl="0" w:tplc="04190001">
      <w:start w:val="1"/>
      <w:numFmt w:val="bullet"/>
      <w:lvlText w:val=""/>
      <w:lvlJc w:val="left"/>
      <w:pPr>
        <w:ind w:left="16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1" w:hanging="360"/>
      </w:pPr>
      <w:rPr>
        <w:rFonts w:ascii="Wingdings" w:hAnsi="Wingdings" w:hint="default"/>
      </w:rPr>
    </w:lvl>
  </w:abstractNum>
  <w:abstractNum w:abstractNumId="31">
    <w:nsid w:val="62A06376"/>
    <w:multiLevelType w:val="hybridMultilevel"/>
    <w:tmpl w:val="DAB034BA"/>
    <w:lvl w:ilvl="0" w:tplc="0419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32">
    <w:nsid w:val="6B457E98"/>
    <w:multiLevelType w:val="hybridMultilevel"/>
    <w:tmpl w:val="F6584ED2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>
    <w:nsid w:val="738749DA"/>
    <w:multiLevelType w:val="hybridMultilevel"/>
    <w:tmpl w:val="002CD07E"/>
    <w:lvl w:ilvl="0" w:tplc="04190003">
      <w:start w:val="1"/>
      <w:numFmt w:val="bullet"/>
      <w:lvlText w:val="o"/>
      <w:lvlJc w:val="left"/>
      <w:pPr>
        <w:ind w:left="104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4" w:hanging="360"/>
      </w:pPr>
      <w:rPr>
        <w:rFonts w:ascii="Wingdings" w:hAnsi="Wingdings" w:hint="default"/>
      </w:rPr>
    </w:lvl>
  </w:abstractNum>
  <w:abstractNum w:abstractNumId="34">
    <w:nsid w:val="7614347C"/>
    <w:multiLevelType w:val="hybridMultilevel"/>
    <w:tmpl w:val="7BA03D9E"/>
    <w:lvl w:ilvl="0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35">
    <w:nsid w:val="79A46276"/>
    <w:multiLevelType w:val="hybridMultilevel"/>
    <w:tmpl w:val="34A8962E"/>
    <w:lvl w:ilvl="0" w:tplc="FFFFFFFF">
      <w:start w:val="1"/>
      <w:numFmt w:val="bullet"/>
      <w:lvlText w:val="–"/>
      <w:lvlJc w:val="left"/>
      <w:pPr>
        <w:ind w:left="1854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6">
    <w:nsid w:val="7B98424A"/>
    <w:multiLevelType w:val="hybridMultilevel"/>
    <w:tmpl w:val="AA0C2DE8"/>
    <w:lvl w:ilvl="0" w:tplc="0419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4"/>
  </w:num>
  <w:num w:numId="3">
    <w:abstractNumId w:val="29"/>
  </w:num>
  <w:num w:numId="4">
    <w:abstractNumId w:val="1"/>
  </w:num>
  <w:num w:numId="5">
    <w:abstractNumId w:val="0"/>
  </w:num>
  <w:num w:numId="6">
    <w:abstractNumId w:val="14"/>
  </w:num>
  <w:num w:numId="7">
    <w:abstractNumId w:val="12"/>
  </w:num>
  <w:num w:numId="8">
    <w:abstractNumId w:val="35"/>
  </w:num>
  <w:num w:numId="9">
    <w:abstractNumId w:val="8"/>
  </w:num>
  <w:num w:numId="10">
    <w:abstractNumId w:val="13"/>
  </w:num>
  <w:num w:numId="11">
    <w:abstractNumId w:val="22"/>
  </w:num>
  <w:num w:numId="12">
    <w:abstractNumId w:val="26"/>
  </w:num>
  <w:num w:numId="13">
    <w:abstractNumId w:val="11"/>
  </w:num>
  <w:num w:numId="14">
    <w:abstractNumId w:val="10"/>
  </w:num>
  <w:num w:numId="15">
    <w:abstractNumId w:val="23"/>
  </w:num>
  <w:num w:numId="16">
    <w:abstractNumId w:val="24"/>
  </w:num>
  <w:num w:numId="17">
    <w:abstractNumId w:val="7"/>
  </w:num>
  <w:num w:numId="18">
    <w:abstractNumId w:val="16"/>
  </w:num>
  <w:num w:numId="19">
    <w:abstractNumId w:val="32"/>
  </w:num>
  <w:num w:numId="20">
    <w:abstractNumId w:val="34"/>
  </w:num>
  <w:num w:numId="21">
    <w:abstractNumId w:val="5"/>
  </w:num>
  <w:num w:numId="22">
    <w:abstractNumId w:val="25"/>
  </w:num>
  <w:num w:numId="23">
    <w:abstractNumId w:val="17"/>
  </w:num>
  <w:num w:numId="24">
    <w:abstractNumId w:val="33"/>
  </w:num>
  <w:num w:numId="25">
    <w:abstractNumId w:val="6"/>
  </w:num>
  <w:num w:numId="2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1"/>
  </w:num>
  <w:num w:numId="28">
    <w:abstractNumId w:val="27"/>
  </w:num>
  <w:num w:numId="29">
    <w:abstractNumId w:val="18"/>
  </w:num>
  <w:num w:numId="30">
    <w:abstractNumId w:val="30"/>
  </w:num>
  <w:num w:numId="31">
    <w:abstractNumId w:val="9"/>
  </w:num>
  <w:num w:numId="32">
    <w:abstractNumId w:val="36"/>
  </w:num>
  <w:num w:numId="33">
    <w:abstractNumId w:val="31"/>
  </w:num>
  <w:num w:numId="34">
    <w:abstractNumId w:val="15"/>
  </w:num>
  <w:num w:numId="35">
    <w:abstractNumId w:val="20"/>
  </w:num>
  <w:num w:numId="36">
    <w:abstractNumId w:val="3"/>
  </w:num>
  <w:num w:numId="37">
    <w:abstractNumId w:val="28"/>
  </w:num>
  <w:num w:numId="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embedSystemFonts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/>
  <w:defaultTabStop w:val="708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03B9"/>
    <w:rsid w:val="00002100"/>
    <w:rsid w:val="00005A7A"/>
    <w:rsid w:val="00010935"/>
    <w:rsid w:val="00021022"/>
    <w:rsid w:val="00025D5A"/>
    <w:rsid w:val="00032E6B"/>
    <w:rsid w:val="000334A0"/>
    <w:rsid w:val="000346E6"/>
    <w:rsid w:val="00034A3C"/>
    <w:rsid w:val="0003504B"/>
    <w:rsid w:val="00051E73"/>
    <w:rsid w:val="00055B5A"/>
    <w:rsid w:val="000566B9"/>
    <w:rsid w:val="00062288"/>
    <w:rsid w:val="0006426F"/>
    <w:rsid w:val="00064B6C"/>
    <w:rsid w:val="000652F7"/>
    <w:rsid w:val="00065ABE"/>
    <w:rsid w:val="00066CB2"/>
    <w:rsid w:val="00067414"/>
    <w:rsid w:val="00067AB6"/>
    <w:rsid w:val="00070531"/>
    <w:rsid w:val="0007080F"/>
    <w:rsid w:val="00071AC7"/>
    <w:rsid w:val="00072B7A"/>
    <w:rsid w:val="00075CDA"/>
    <w:rsid w:val="0008329D"/>
    <w:rsid w:val="00086449"/>
    <w:rsid w:val="000901EC"/>
    <w:rsid w:val="00091229"/>
    <w:rsid w:val="000913C0"/>
    <w:rsid w:val="00093B09"/>
    <w:rsid w:val="000A2393"/>
    <w:rsid w:val="000B21E3"/>
    <w:rsid w:val="000B25A3"/>
    <w:rsid w:val="000B470A"/>
    <w:rsid w:val="000C20CB"/>
    <w:rsid w:val="000C2D7B"/>
    <w:rsid w:val="000C6AAF"/>
    <w:rsid w:val="000C77D4"/>
    <w:rsid w:val="000D1D77"/>
    <w:rsid w:val="000D392A"/>
    <w:rsid w:val="000D41E6"/>
    <w:rsid w:val="000D6DFC"/>
    <w:rsid w:val="000D74C7"/>
    <w:rsid w:val="000E7301"/>
    <w:rsid w:val="000F0741"/>
    <w:rsid w:val="000F1680"/>
    <w:rsid w:val="000F1D4B"/>
    <w:rsid w:val="000F2435"/>
    <w:rsid w:val="000F299A"/>
    <w:rsid w:val="0010194A"/>
    <w:rsid w:val="0010324A"/>
    <w:rsid w:val="00104528"/>
    <w:rsid w:val="00107CC9"/>
    <w:rsid w:val="00117452"/>
    <w:rsid w:val="0012251B"/>
    <w:rsid w:val="00125EFC"/>
    <w:rsid w:val="00126117"/>
    <w:rsid w:val="001263F7"/>
    <w:rsid w:val="001271F6"/>
    <w:rsid w:val="001303F1"/>
    <w:rsid w:val="00130D00"/>
    <w:rsid w:val="00131AC8"/>
    <w:rsid w:val="00134101"/>
    <w:rsid w:val="00135620"/>
    <w:rsid w:val="00137016"/>
    <w:rsid w:val="0014027A"/>
    <w:rsid w:val="00153730"/>
    <w:rsid w:val="00154777"/>
    <w:rsid w:val="00155C1F"/>
    <w:rsid w:val="00156B2D"/>
    <w:rsid w:val="001655FB"/>
    <w:rsid w:val="00166788"/>
    <w:rsid w:val="00167BEE"/>
    <w:rsid w:val="00170682"/>
    <w:rsid w:val="00171A1B"/>
    <w:rsid w:val="00173127"/>
    <w:rsid w:val="00174062"/>
    <w:rsid w:val="00176E38"/>
    <w:rsid w:val="0017763C"/>
    <w:rsid w:val="00180F5A"/>
    <w:rsid w:val="00184D5C"/>
    <w:rsid w:val="00191779"/>
    <w:rsid w:val="001918C9"/>
    <w:rsid w:val="00196086"/>
    <w:rsid w:val="001974D6"/>
    <w:rsid w:val="001A1EFC"/>
    <w:rsid w:val="001A2A6C"/>
    <w:rsid w:val="001A30AB"/>
    <w:rsid w:val="001A3EC4"/>
    <w:rsid w:val="001A6E6B"/>
    <w:rsid w:val="001B1B5E"/>
    <w:rsid w:val="001B5D4B"/>
    <w:rsid w:val="001B5F53"/>
    <w:rsid w:val="001B62F3"/>
    <w:rsid w:val="001C09EC"/>
    <w:rsid w:val="001C1BB6"/>
    <w:rsid w:val="001C3FD9"/>
    <w:rsid w:val="001C6D1A"/>
    <w:rsid w:val="001D0384"/>
    <w:rsid w:val="001D0FA5"/>
    <w:rsid w:val="001D2D1C"/>
    <w:rsid w:val="001D2D55"/>
    <w:rsid w:val="001D3E53"/>
    <w:rsid w:val="001D60C1"/>
    <w:rsid w:val="001D6908"/>
    <w:rsid w:val="001E1A72"/>
    <w:rsid w:val="001E1EFA"/>
    <w:rsid w:val="001E4F50"/>
    <w:rsid w:val="001E6BDD"/>
    <w:rsid w:val="001F4DC9"/>
    <w:rsid w:val="001F58AD"/>
    <w:rsid w:val="001F7153"/>
    <w:rsid w:val="002039BB"/>
    <w:rsid w:val="002047D4"/>
    <w:rsid w:val="002057AF"/>
    <w:rsid w:val="00213A72"/>
    <w:rsid w:val="00214A3E"/>
    <w:rsid w:val="00214DC2"/>
    <w:rsid w:val="0021507C"/>
    <w:rsid w:val="002162A3"/>
    <w:rsid w:val="002163B4"/>
    <w:rsid w:val="00220DC0"/>
    <w:rsid w:val="00223365"/>
    <w:rsid w:val="00224D47"/>
    <w:rsid w:val="00225E08"/>
    <w:rsid w:val="0022757F"/>
    <w:rsid w:val="0022762B"/>
    <w:rsid w:val="00231874"/>
    <w:rsid w:val="002329EA"/>
    <w:rsid w:val="0023579C"/>
    <w:rsid w:val="00235EE2"/>
    <w:rsid w:val="00236561"/>
    <w:rsid w:val="00240B78"/>
    <w:rsid w:val="00240D8F"/>
    <w:rsid w:val="0024378B"/>
    <w:rsid w:val="00243ACF"/>
    <w:rsid w:val="0024458C"/>
    <w:rsid w:val="00250FD7"/>
    <w:rsid w:val="00251CE1"/>
    <w:rsid w:val="00252B84"/>
    <w:rsid w:val="00252B93"/>
    <w:rsid w:val="00252F49"/>
    <w:rsid w:val="00261FEF"/>
    <w:rsid w:val="00264883"/>
    <w:rsid w:val="00266CF2"/>
    <w:rsid w:val="0028209D"/>
    <w:rsid w:val="002840C7"/>
    <w:rsid w:val="00290A43"/>
    <w:rsid w:val="00290B13"/>
    <w:rsid w:val="00292C02"/>
    <w:rsid w:val="0029645D"/>
    <w:rsid w:val="0029772C"/>
    <w:rsid w:val="002A5442"/>
    <w:rsid w:val="002B2FA8"/>
    <w:rsid w:val="002B5374"/>
    <w:rsid w:val="002B542F"/>
    <w:rsid w:val="002B764C"/>
    <w:rsid w:val="002C2BA3"/>
    <w:rsid w:val="002D0E21"/>
    <w:rsid w:val="002D3698"/>
    <w:rsid w:val="002D7A15"/>
    <w:rsid w:val="002E3D32"/>
    <w:rsid w:val="002E69BA"/>
    <w:rsid w:val="002F0FE2"/>
    <w:rsid w:val="002F1067"/>
    <w:rsid w:val="002F725D"/>
    <w:rsid w:val="00300238"/>
    <w:rsid w:val="00304A79"/>
    <w:rsid w:val="003158AF"/>
    <w:rsid w:val="00320F0A"/>
    <w:rsid w:val="00321E2B"/>
    <w:rsid w:val="003250AD"/>
    <w:rsid w:val="00331394"/>
    <w:rsid w:val="00332C19"/>
    <w:rsid w:val="00332F53"/>
    <w:rsid w:val="00333411"/>
    <w:rsid w:val="00336215"/>
    <w:rsid w:val="00343BF9"/>
    <w:rsid w:val="00345610"/>
    <w:rsid w:val="00346DF2"/>
    <w:rsid w:val="00351E90"/>
    <w:rsid w:val="0035753E"/>
    <w:rsid w:val="0036032F"/>
    <w:rsid w:val="003625B0"/>
    <w:rsid w:val="00365900"/>
    <w:rsid w:val="00382700"/>
    <w:rsid w:val="00385070"/>
    <w:rsid w:val="003865C1"/>
    <w:rsid w:val="003971D1"/>
    <w:rsid w:val="003B0DC1"/>
    <w:rsid w:val="003B1164"/>
    <w:rsid w:val="003B1569"/>
    <w:rsid w:val="003B1645"/>
    <w:rsid w:val="003B3AA6"/>
    <w:rsid w:val="003B79BF"/>
    <w:rsid w:val="003C3D03"/>
    <w:rsid w:val="003C5EAC"/>
    <w:rsid w:val="003C725B"/>
    <w:rsid w:val="003C7EE0"/>
    <w:rsid w:val="003D1BE6"/>
    <w:rsid w:val="003D1EBA"/>
    <w:rsid w:val="003D27B5"/>
    <w:rsid w:val="003D6CEE"/>
    <w:rsid w:val="003E0E62"/>
    <w:rsid w:val="003E2F2F"/>
    <w:rsid w:val="003E4688"/>
    <w:rsid w:val="003E5B5E"/>
    <w:rsid w:val="003E7CD2"/>
    <w:rsid w:val="003F00C2"/>
    <w:rsid w:val="003F7041"/>
    <w:rsid w:val="003F7551"/>
    <w:rsid w:val="004020EF"/>
    <w:rsid w:val="00404D82"/>
    <w:rsid w:val="00405BC1"/>
    <w:rsid w:val="0040719E"/>
    <w:rsid w:val="00407A01"/>
    <w:rsid w:val="00412139"/>
    <w:rsid w:val="00413429"/>
    <w:rsid w:val="0041528F"/>
    <w:rsid w:val="0041558B"/>
    <w:rsid w:val="00421FE0"/>
    <w:rsid w:val="00422018"/>
    <w:rsid w:val="00422D21"/>
    <w:rsid w:val="00436258"/>
    <w:rsid w:val="00437B25"/>
    <w:rsid w:val="00445594"/>
    <w:rsid w:val="004465D6"/>
    <w:rsid w:val="0045150E"/>
    <w:rsid w:val="0045186E"/>
    <w:rsid w:val="00453EBE"/>
    <w:rsid w:val="0045471E"/>
    <w:rsid w:val="0045537E"/>
    <w:rsid w:val="004567A7"/>
    <w:rsid w:val="00462739"/>
    <w:rsid w:val="00474869"/>
    <w:rsid w:val="00481D5C"/>
    <w:rsid w:val="00483B58"/>
    <w:rsid w:val="00487611"/>
    <w:rsid w:val="00491A28"/>
    <w:rsid w:val="0049590E"/>
    <w:rsid w:val="00496A60"/>
    <w:rsid w:val="004A155A"/>
    <w:rsid w:val="004A2466"/>
    <w:rsid w:val="004A2B28"/>
    <w:rsid w:val="004A4C1D"/>
    <w:rsid w:val="004B0261"/>
    <w:rsid w:val="004B0B5E"/>
    <w:rsid w:val="004B0FAA"/>
    <w:rsid w:val="004B1963"/>
    <w:rsid w:val="004B408B"/>
    <w:rsid w:val="004B7620"/>
    <w:rsid w:val="004C2834"/>
    <w:rsid w:val="004C3A45"/>
    <w:rsid w:val="004C7802"/>
    <w:rsid w:val="004D1F9E"/>
    <w:rsid w:val="004D78BD"/>
    <w:rsid w:val="004E555E"/>
    <w:rsid w:val="004E66F6"/>
    <w:rsid w:val="004E74E7"/>
    <w:rsid w:val="004F2DAF"/>
    <w:rsid w:val="004F3F86"/>
    <w:rsid w:val="004F6AE6"/>
    <w:rsid w:val="00500C72"/>
    <w:rsid w:val="0050646A"/>
    <w:rsid w:val="005148A0"/>
    <w:rsid w:val="005148D1"/>
    <w:rsid w:val="005152BF"/>
    <w:rsid w:val="00516CC6"/>
    <w:rsid w:val="00531FF0"/>
    <w:rsid w:val="005331C1"/>
    <w:rsid w:val="00533C2C"/>
    <w:rsid w:val="0054008E"/>
    <w:rsid w:val="005408F5"/>
    <w:rsid w:val="00543E46"/>
    <w:rsid w:val="00544696"/>
    <w:rsid w:val="005457FE"/>
    <w:rsid w:val="00550218"/>
    <w:rsid w:val="00551DF6"/>
    <w:rsid w:val="005558F3"/>
    <w:rsid w:val="00557591"/>
    <w:rsid w:val="00561185"/>
    <w:rsid w:val="00563BA6"/>
    <w:rsid w:val="005717E1"/>
    <w:rsid w:val="005722A0"/>
    <w:rsid w:val="00573241"/>
    <w:rsid w:val="00575422"/>
    <w:rsid w:val="0057713F"/>
    <w:rsid w:val="00584A57"/>
    <w:rsid w:val="00592CD5"/>
    <w:rsid w:val="005956B8"/>
    <w:rsid w:val="0059621E"/>
    <w:rsid w:val="005A3DC7"/>
    <w:rsid w:val="005A5E0B"/>
    <w:rsid w:val="005A6433"/>
    <w:rsid w:val="005B50D0"/>
    <w:rsid w:val="005B6EB0"/>
    <w:rsid w:val="005C1FE2"/>
    <w:rsid w:val="005D038B"/>
    <w:rsid w:val="005D1781"/>
    <w:rsid w:val="005D6B54"/>
    <w:rsid w:val="005E0762"/>
    <w:rsid w:val="005E08FE"/>
    <w:rsid w:val="005E0B29"/>
    <w:rsid w:val="005E3402"/>
    <w:rsid w:val="005E4CF4"/>
    <w:rsid w:val="005E6B0A"/>
    <w:rsid w:val="005E7C58"/>
    <w:rsid w:val="005F1EF1"/>
    <w:rsid w:val="005F696A"/>
    <w:rsid w:val="005F7A19"/>
    <w:rsid w:val="0060051C"/>
    <w:rsid w:val="00602526"/>
    <w:rsid w:val="00603F31"/>
    <w:rsid w:val="006056F9"/>
    <w:rsid w:val="00606FD9"/>
    <w:rsid w:val="006107E4"/>
    <w:rsid w:val="006114AF"/>
    <w:rsid w:val="00611A14"/>
    <w:rsid w:val="00617467"/>
    <w:rsid w:val="00624ED8"/>
    <w:rsid w:val="00626A4E"/>
    <w:rsid w:val="00626BFD"/>
    <w:rsid w:val="00627EF6"/>
    <w:rsid w:val="00632D9F"/>
    <w:rsid w:val="00635E87"/>
    <w:rsid w:val="00637994"/>
    <w:rsid w:val="006404B8"/>
    <w:rsid w:val="00640C4C"/>
    <w:rsid w:val="00644BBE"/>
    <w:rsid w:val="00653B36"/>
    <w:rsid w:val="00654384"/>
    <w:rsid w:val="0065596B"/>
    <w:rsid w:val="0066144D"/>
    <w:rsid w:val="006632BB"/>
    <w:rsid w:val="00665538"/>
    <w:rsid w:val="0067148F"/>
    <w:rsid w:val="00672C95"/>
    <w:rsid w:val="00675272"/>
    <w:rsid w:val="00675A14"/>
    <w:rsid w:val="0068052F"/>
    <w:rsid w:val="006814FD"/>
    <w:rsid w:val="00681FC6"/>
    <w:rsid w:val="00682B00"/>
    <w:rsid w:val="00685177"/>
    <w:rsid w:val="00687437"/>
    <w:rsid w:val="0069012D"/>
    <w:rsid w:val="00690379"/>
    <w:rsid w:val="0069184B"/>
    <w:rsid w:val="00691A62"/>
    <w:rsid w:val="00694FA4"/>
    <w:rsid w:val="006A73CE"/>
    <w:rsid w:val="006A7ACF"/>
    <w:rsid w:val="006B0775"/>
    <w:rsid w:val="006B1C2E"/>
    <w:rsid w:val="006B27AB"/>
    <w:rsid w:val="006B352A"/>
    <w:rsid w:val="006C132F"/>
    <w:rsid w:val="006C2A1A"/>
    <w:rsid w:val="006C3F4A"/>
    <w:rsid w:val="006C45DD"/>
    <w:rsid w:val="006C4EA5"/>
    <w:rsid w:val="006C56B6"/>
    <w:rsid w:val="006C74D4"/>
    <w:rsid w:val="006C7A66"/>
    <w:rsid w:val="006D0893"/>
    <w:rsid w:val="006D0AE2"/>
    <w:rsid w:val="006E440B"/>
    <w:rsid w:val="006E44AA"/>
    <w:rsid w:val="006E4F79"/>
    <w:rsid w:val="006F1DF3"/>
    <w:rsid w:val="006F2DBF"/>
    <w:rsid w:val="006F4882"/>
    <w:rsid w:val="006F4AC4"/>
    <w:rsid w:val="0070190C"/>
    <w:rsid w:val="0070443C"/>
    <w:rsid w:val="00705D3E"/>
    <w:rsid w:val="00710B31"/>
    <w:rsid w:val="00710BD3"/>
    <w:rsid w:val="007136F9"/>
    <w:rsid w:val="00717F4F"/>
    <w:rsid w:val="00723A35"/>
    <w:rsid w:val="00723B87"/>
    <w:rsid w:val="00732015"/>
    <w:rsid w:val="00732DD5"/>
    <w:rsid w:val="00735A93"/>
    <w:rsid w:val="007422ED"/>
    <w:rsid w:val="007429D3"/>
    <w:rsid w:val="00753D37"/>
    <w:rsid w:val="007544EB"/>
    <w:rsid w:val="00754638"/>
    <w:rsid w:val="00755FC9"/>
    <w:rsid w:val="00763B91"/>
    <w:rsid w:val="0077051C"/>
    <w:rsid w:val="00773160"/>
    <w:rsid w:val="00773CEE"/>
    <w:rsid w:val="007819F3"/>
    <w:rsid w:val="00782E4E"/>
    <w:rsid w:val="00792B45"/>
    <w:rsid w:val="00792C35"/>
    <w:rsid w:val="007930C8"/>
    <w:rsid w:val="007933CC"/>
    <w:rsid w:val="007941F1"/>
    <w:rsid w:val="007956DD"/>
    <w:rsid w:val="00796EC1"/>
    <w:rsid w:val="007A4252"/>
    <w:rsid w:val="007A46D5"/>
    <w:rsid w:val="007A5109"/>
    <w:rsid w:val="007A5C1C"/>
    <w:rsid w:val="007B0263"/>
    <w:rsid w:val="007B18AC"/>
    <w:rsid w:val="007B60E7"/>
    <w:rsid w:val="007B7C34"/>
    <w:rsid w:val="007B7E08"/>
    <w:rsid w:val="007C2462"/>
    <w:rsid w:val="007C3BFD"/>
    <w:rsid w:val="007C3F65"/>
    <w:rsid w:val="007C7E10"/>
    <w:rsid w:val="007D0976"/>
    <w:rsid w:val="007D2F2D"/>
    <w:rsid w:val="007E04B1"/>
    <w:rsid w:val="007E4B67"/>
    <w:rsid w:val="007F03C2"/>
    <w:rsid w:val="007F1FAB"/>
    <w:rsid w:val="007F28C5"/>
    <w:rsid w:val="007F62BE"/>
    <w:rsid w:val="008033DD"/>
    <w:rsid w:val="0082300A"/>
    <w:rsid w:val="008243BA"/>
    <w:rsid w:val="0083182D"/>
    <w:rsid w:val="00836856"/>
    <w:rsid w:val="008370F3"/>
    <w:rsid w:val="00841BED"/>
    <w:rsid w:val="0084446A"/>
    <w:rsid w:val="00845541"/>
    <w:rsid w:val="00845A4B"/>
    <w:rsid w:val="00850D45"/>
    <w:rsid w:val="008557CB"/>
    <w:rsid w:val="0085785D"/>
    <w:rsid w:val="00865BAA"/>
    <w:rsid w:val="008662C4"/>
    <w:rsid w:val="00870BD9"/>
    <w:rsid w:val="00874595"/>
    <w:rsid w:val="008754B5"/>
    <w:rsid w:val="008755E3"/>
    <w:rsid w:val="00882D07"/>
    <w:rsid w:val="00882F7C"/>
    <w:rsid w:val="008837EB"/>
    <w:rsid w:val="00884E3B"/>
    <w:rsid w:val="00885EA7"/>
    <w:rsid w:val="00890BBC"/>
    <w:rsid w:val="008922AC"/>
    <w:rsid w:val="00893295"/>
    <w:rsid w:val="008935BB"/>
    <w:rsid w:val="00895AE6"/>
    <w:rsid w:val="008A06E9"/>
    <w:rsid w:val="008A2C1E"/>
    <w:rsid w:val="008B4A08"/>
    <w:rsid w:val="008B5528"/>
    <w:rsid w:val="008B738F"/>
    <w:rsid w:val="008B73F5"/>
    <w:rsid w:val="008C39D5"/>
    <w:rsid w:val="008C526B"/>
    <w:rsid w:val="008D0BEB"/>
    <w:rsid w:val="008D5E98"/>
    <w:rsid w:val="008D674B"/>
    <w:rsid w:val="008E4353"/>
    <w:rsid w:val="008F10D3"/>
    <w:rsid w:val="008F3CFF"/>
    <w:rsid w:val="008F4995"/>
    <w:rsid w:val="008F4FF6"/>
    <w:rsid w:val="008F68BB"/>
    <w:rsid w:val="0090183C"/>
    <w:rsid w:val="009049FD"/>
    <w:rsid w:val="00904C19"/>
    <w:rsid w:val="009074C7"/>
    <w:rsid w:val="00914C83"/>
    <w:rsid w:val="00916702"/>
    <w:rsid w:val="00921908"/>
    <w:rsid w:val="00924392"/>
    <w:rsid w:val="00924516"/>
    <w:rsid w:val="0092548F"/>
    <w:rsid w:val="00926EA2"/>
    <w:rsid w:val="0093378F"/>
    <w:rsid w:val="00934CD2"/>
    <w:rsid w:val="009350AA"/>
    <w:rsid w:val="0093615E"/>
    <w:rsid w:val="00940866"/>
    <w:rsid w:val="00943842"/>
    <w:rsid w:val="009450F4"/>
    <w:rsid w:val="00946622"/>
    <w:rsid w:val="009475F2"/>
    <w:rsid w:val="009569CC"/>
    <w:rsid w:val="00960875"/>
    <w:rsid w:val="0096406E"/>
    <w:rsid w:val="00971C24"/>
    <w:rsid w:val="009764E4"/>
    <w:rsid w:val="00980363"/>
    <w:rsid w:val="00985A75"/>
    <w:rsid w:val="0098607F"/>
    <w:rsid w:val="00987367"/>
    <w:rsid w:val="00987EF5"/>
    <w:rsid w:val="009973B7"/>
    <w:rsid w:val="009975FD"/>
    <w:rsid w:val="009A16B2"/>
    <w:rsid w:val="009A54BD"/>
    <w:rsid w:val="009A5D02"/>
    <w:rsid w:val="009A7073"/>
    <w:rsid w:val="009A77F5"/>
    <w:rsid w:val="009B1676"/>
    <w:rsid w:val="009B2418"/>
    <w:rsid w:val="009B263F"/>
    <w:rsid w:val="009B2A09"/>
    <w:rsid w:val="009C0F41"/>
    <w:rsid w:val="009C15E9"/>
    <w:rsid w:val="009C582F"/>
    <w:rsid w:val="009C5C46"/>
    <w:rsid w:val="009C76C3"/>
    <w:rsid w:val="009D4845"/>
    <w:rsid w:val="009D65D9"/>
    <w:rsid w:val="009E37F7"/>
    <w:rsid w:val="009E397A"/>
    <w:rsid w:val="009E6215"/>
    <w:rsid w:val="009F23AB"/>
    <w:rsid w:val="009F490D"/>
    <w:rsid w:val="009F4B4C"/>
    <w:rsid w:val="00A0705E"/>
    <w:rsid w:val="00A07878"/>
    <w:rsid w:val="00A1057D"/>
    <w:rsid w:val="00A120C1"/>
    <w:rsid w:val="00A1266E"/>
    <w:rsid w:val="00A12BD7"/>
    <w:rsid w:val="00A14F88"/>
    <w:rsid w:val="00A22941"/>
    <w:rsid w:val="00A22B7C"/>
    <w:rsid w:val="00A26CB6"/>
    <w:rsid w:val="00A304D3"/>
    <w:rsid w:val="00A45318"/>
    <w:rsid w:val="00A55663"/>
    <w:rsid w:val="00A62F29"/>
    <w:rsid w:val="00A633AA"/>
    <w:rsid w:val="00A64223"/>
    <w:rsid w:val="00A6616E"/>
    <w:rsid w:val="00A67041"/>
    <w:rsid w:val="00A70636"/>
    <w:rsid w:val="00A804B7"/>
    <w:rsid w:val="00A84A4F"/>
    <w:rsid w:val="00A93C04"/>
    <w:rsid w:val="00AA0739"/>
    <w:rsid w:val="00AA15D2"/>
    <w:rsid w:val="00AA24D4"/>
    <w:rsid w:val="00AA594C"/>
    <w:rsid w:val="00AB173C"/>
    <w:rsid w:val="00AB1E5B"/>
    <w:rsid w:val="00AB4CE7"/>
    <w:rsid w:val="00AC0D85"/>
    <w:rsid w:val="00AC0EB5"/>
    <w:rsid w:val="00AC0FF4"/>
    <w:rsid w:val="00AC255D"/>
    <w:rsid w:val="00AD02EB"/>
    <w:rsid w:val="00AD19ED"/>
    <w:rsid w:val="00AD56C1"/>
    <w:rsid w:val="00AD7BF3"/>
    <w:rsid w:val="00AE06A5"/>
    <w:rsid w:val="00AE2017"/>
    <w:rsid w:val="00AE2FD4"/>
    <w:rsid w:val="00AE33CD"/>
    <w:rsid w:val="00AE39D4"/>
    <w:rsid w:val="00AE6E60"/>
    <w:rsid w:val="00B02921"/>
    <w:rsid w:val="00B0661A"/>
    <w:rsid w:val="00B1247D"/>
    <w:rsid w:val="00B14653"/>
    <w:rsid w:val="00B14E63"/>
    <w:rsid w:val="00B178B3"/>
    <w:rsid w:val="00B32CF5"/>
    <w:rsid w:val="00B32E87"/>
    <w:rsid w:val="00B36DB6"/>
    <w:rsid w:val="00B371B9"/>
    <w:rsid w:val="00B40EDF"/>
    <w:rsid w:val="00B44347"/>
    <w:rsid w:val="00B509D9"/>
    <w:rsid w:val="00B511AE"/>
    <w:rsid w:val="00B549B7"/>
    <w:rsid w:val="00B55DFD"/>
    <w:rsid w:val="00B572E3"/>
    <w:rsid w:val="00B575BD"/>
    <w:rsid w:val="00B5777F"/>
    <w:rsid w:val="00B613F4"/>
    <w:rsid w:val="00B61AB4"/>
    <w:rsid w:val="00B634A7"/>
    <w:rsid w:val="00B66274"/>
    <w:rsid w:val="00B75091"/>
    <w:rsid w:val="00B80753"/>
    <w:rsid w:val="00B9105C"/>
    <w:rsid w:val="00B91DB2"/>
    <w:rsid w:val="00B9235A"/>
    <w:rsid w:val="00B93512"/>
    <w:rsid w:val="00B963A7"/>
    <w:rsid w:val="00BA0BFB"/>
    <w:rsid w:val="00BA563D"/>
    <w:rsid w:val="00BA685B"/>
    <w:rsid w:val="00BB034F"/>
    <w:rsid w:val="00BB4481"/>
    <w:rsid w:val="00BB7D4A"/>
    <w:rsid w:val="00BC3600"/>
    <w:rsid w:val="00BC4E25"/>
    <w:rsid w:val="00BC5518"/>
    <w:rsid w:val="00BD4363"/>
    <w:rsid w:val="00BE1134"/>
    <w:rsid w:val="00BE1D93"/>
    <w:rsid w:val="00BE6065"/>
    <w:rsid w:val="00BF0377"/>
    <w:rsid w:val="00BF0B59"/>
    <w:rsid w:val="00BF200B"/>
    <w:rsid w:val="00BF5117"/>
    <w:rsid w:val="00BF5986"/>
    <w:rsid w:val="00C00F82"/>
    <w:rsid w:val="00C02922"/>
    <w:rsid w:val="00C02A50"/>
    <w:rsid w:val="00C0649E"/>
    <w:rsid w:val="00C0715E"/>
    <w:rsid w:val="00C11B23"/>
    <w:rsid w:val="00C14B89"/>
    <w:rsid w:val="00C15789"/>
    <w:rsid w:val="00C16341"/>
    <w:rsid w:val="00C1674B"/>
    <w:rsid w:val="00C17CD4"/>
    <w:rsid w:val="00C22D04"/>
    <w:rsid w:val="00C237CB"/>
    <w:rsid w:val="00C239A1"/>
    <w:rsid w:val="00C2752D"/>
    <w:rsid w:val="00C32CF9"/>
    <w:rsid w:val="00C331AF"/>
    <w:rsid w:val="00C42126"/>
    <w:rsid w:val="00C43F8A"/>
    <w:rsid w:val="00C45A6D"/>
    <w:rsid w:val="00C50749"/>
    <w:rsid w:val="00C551E3"/>
    <w:rsid w:val="00C55287"/>
    <w:rsid w:val="00C55D83"/>
    <w:rsid w:val="00C56A0B"/>
    <w:rsid w:val="00C603B9"/>
    <w:rsid w:val="00C612B7"/>
    <w:rsid w:val="00C61631"/>
    <w:rsid w:val="00C641A7"/>
    <w:rsid w:val="00C64E96"/>
    <w:rsid w:val="00C71D3B"/>
    <w:rsid w:val="00C74890"/>
    <w:rsid w:val="00C81C64"/>
    <w:rsid w:val="00C843A3"/>
    <w:rsid w:val="00C90245"/>
    <w:rsid w:val="00C90AA3"/>
    <w:rsid w:val="00C97C43"/>
    <w:rsid w:val="00CA2D20"/>
    <w:rsid w:val="00CA4B75"/>
    <w:rsid w:val="00CA79EC"/>
    <w:rsid w:val="00CB178E"/>
    <w:rsid w:val="00CB7623"/>
    <w:rsid w:val="00CC00F2"/>
    <w:rsid w:val="00CC6D39"/>
    <w:rsid w:val="00CD0E52"/>
    <w:rsid w:val="00CD1CC7"/>
    <w:rsid w:val="00CD5262"/>
    <w:rsid w:val="00CD54B3"/>
    <w:rsid w:val="00CE1B85"/>
    <w:rsid w:val="00CE2ACA"/>
    <w:rsid w:val="00CF0988"/>
    <w:rsid w:val="00D01328"/>
    <w:rsid w:val="00D0373E"/>
    <w:rsid w:val="00D039D2"/>
    <w:rsid w:val="00D04351"/>
    <w:rsid w:val="00D07B95"/>
    <w:rsid w:val="00D119C0"/>
    <w:rsid w:val="00D1301B"/>
    <w:rsid w:val="00D21FEB"/>
    <w:rsid w:val="00D23675"/>
    <w:rsid w:val="00D248CF"/>
    <w:rsid w:val="00D27A86"/>
    <w:rsid w:val="00D31968"/>
    <w:rsid w:val="00D33D6C"/>
    <w:rsid w:val="00D34480"/>
    <w:rsid w:val="00D36B23"/>
    <w:rsid w:val="00D425C5"/>
    <w:rsid w:val="00D44145"/>
    <w:rsid w:val="00D508A1"/>
    <w:rsid w:val="00D5206D"/>
    <w:rsid w:val="00D52DB1"/>
    <w:rsid w:val="00D5773C"/>
    <w:rsid w:val="00D57B4F"/>
    <w:rsid w:val="00D60F34"/>
    <w:rsid w:val="00D62540"/>
    <w:rsid w:val="00D63645"/>
    <w:rsid w:val="00D64A3B"/>
    <w:rsid w:val="00D67BEA"/>
    <w:rsid w:val="00D74F94"/>
    <w:rsid w:val="00D77E55"/>
    <w:rsid w:val="00D77F46"/>
    <w:rsid w:val="00D81E4F"/>
    <w:rsid w:val="00D849AD"/>
    <w:rsid w:val="00D85F8C"/>
    <w:rsid w:val="00DA08E1"/>
    <w:rsid w:val="00DA1AA1"/>
    <w:rsid w:val="00DA31E3"/>
    <w:rsid w:val="00DA4E58"/>
    <w:rsid w:val="00DB343B"/>
    <w:rsid w:val="00DB394A"/>
    <w:rsid w:val="00DB3F17"/>
    <w:rsid w:val="00DE127F"/>
    <w:rsid w:val="00DF3363"/>
    <w:rsid w:val="00DF4138"/>
    <w:rsid w:val="00DF50A6"/>
    <w:rsid w:val="00E05578"/>
    <w:rsid w:val="00E05AEE"/>
    <w:rsid w:val="00E11BB2"/>
    <w:rsid w:val="00E143C4"/>
    <w:rsid w:val="00E14546"/>
    <w:rsid w:val="00E15533"/>
    <w:rsid w:val="00E26379"/>
    <w:rsid w:val="00E2763B"/>
    <w:rsid w:val="00E30430"/>
    <w:rsid w:val="00E32393"/>
    <w:rsid w:val="00E351AF"/>
    <w:rsid w:val="00E41B84"/>
    <w:rsid w:val="00E42273"/>
    <w:rsid w:val="00E455FA"/>
    <w:rsid w:val="00E46696"/>
    <w:rsid w:val="00E5271A"/>
    <w:rsid w:val="00E57237"/>
    <w:rsid w:val="00E606FC"/>
    <w:rsid w:val="00E62404"/>
    <w:rsid w:val="00E62574"/>
    <w:rsid w:val="00E66643"/>
    <w:rsid w:val="00E66E66"/>
    <w:rsid w:val="00E84193"/>
    <w:rsid w:val="00E844CC"/>
    <w:rsid w:val="00E866D2"/>
    <w:rsid w:val="00E948A7"/>
    <w:rsid w:val="00E96182"/>
    <w:rsid w:val="00EA0239"/>
    <w:rsid w:val="00EA2D5E"/>
    <w:rsid w:val="00EA6405"/>
    <w:rsid w:val="00EA71EA"/>
    <w:rsid w:val="00EB2428"/>
    <w:rsid w:val="00EB5E78"/>
    <w:rsid w:val="00EC0681"/>
    <w:rsid w:val="00EC1351"/>
    <w:rsid w:val="00EC4137"/>
    <w:rsid w:val="00ED0D6A"/>
    <w:rsid w:val="00EF0A1E"/>
    <w:rsid w:val="00EF249A"/>
    <w:rsid w:val="00EF60D5"/>
    <w:rsid w:val="00EF7E82"/>
    <w:rsid w:val="00F017D0"/>
    <w:rsid w:val="00F03224"/>
    <w:rsid w:val="00F07DBA"/>
    <w:rsid w:val="00F10A23"/>
    <w:rsid w:val="00F21654"/>
    <w:rsid w:val="00F23B00"/>
    <w:rsid w:val="00F26DE4"/>
    <w:rsid w:val="00F31894"/>
    <w:rsid w:val="00F3521C"/>
    <w:rsid w:val="00F50BB6"/>
    <w:rsid w:val="00F51C53"/>
    <w:rsid w:val="00F52DFB"/>
    <w:rsid w:val="00F52E0A"/>
    <w:rsid w:val="00F52F62"/>
    <w:rsid w:val="00F61A17"/>
    <w:rsid w:val="00F716B1"/>
    <w:rsid w:val="00F727D2"/>
    <w:rsid w:val="00F7780E"/>
    <w:rsid w:val="00F81B73"/>
    <w:rsid w:val="00F849E8"/>
    <w:rsid w:val="00F84CA6"/>
    <w:rsid w:val="00F85851"/>
    <w:rsid w:val="00F871DD"/>
    <w:rsid w:val="00F90089"/>
    <w:rsid w:val="00F90361"/>
    <w:rsid w:val="00F91226"/>
    <w:rsid w:val="00F91EDD"/>
    <w:rsid w:val="00F92CE5"/>
    <w:rsid w:val="00F95B73"/>
    <w:rsid w:val="00F973F4"/>
    <w:rsid w:val="00F9779C"/>
    <w:rsid w:val="00FA1912"/>
    <w:rsid w:val="00FA461E"/>
    <w:rsid w:val="00FB23A6"/>
    <w:rsid w:val="00FB4BF0"/>
    <w:rsid w:val="00FB528C"/>
    <w:rsid w:val="00FC3692"/>
    <w:rsid w:val="00FC7671"/>
    <w:rsid w:val="00FC7AB0"/>
    <w:rsid w:val="00FD1E15"/>
    <w:rsid w:val="00FE410A"/>
    <w:rsid w:val="00FF09D6"/>
    <w:rsid w:val="00FF7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9C1A8F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C603B9"/>
    <w:rPr>
      <w:sz w:val="24"/>
      <w:szCs w:val="24"/>
    </w:rPr>
  </w:style>
  <w:style w:type="paragraph" w:styleId="1">
    <w:name w:val="heading 1"/>
    <w:aliases w:val="H1,H11,H12,H111,H13,H112,H14,H15,H16,H17,H18,H19,H113,H121,H1111,H131,H1121,H141,H151,H161,H171,H181,...,Заголов,1,ch,Глава,(раздел),(раздел) + не полужирный,не все прописные,Заголовок 1 Знак1,Заголовок 1 Знак Знак,А1,heading 1"/>
    <w:basedOn w:val="a0"/>
    <w:next w:val="a0"/>
    <w:link w:val="10"/>
    <w:qFormat/>
    <w:rsid w:val="003B79BF"/>
    <w:pPr>
      <w:keepNext/>
      <w:pageBreakBefore/>
      <w:numPr>
        <w:numId w:val="38"/>
      </w:numPr>
      <w:spacing w:before="240" w:after="360"/>
      <w:outlineLvl w:val="0"/>
    </w:pPr>
    <w:rPr>
      <w:b/>
      <w:bCs/>
      <w:caps/>
      <w:sz w:val="28"/>
      <w:szCs w:val="28"/>
    </w:rPr>
  </w:style>
  <w:style w:type="paragraph" w:styleId="2">
    <w:name w:val="heading 2"/>
    <w:aliases w:val="Подраздел,2,H2,Numbered text 3,Reset numbering,2 headline,h,headline,h2,Заголовок 2 Знак1,Заголовок 2 Знак Знак,H2 Знак Знак,Numbered text 3 Знак Знак,h2 Знак Знак,H2 Знак1,Numbered text 3 Знак1,2 headline Знак,h Знак,headline Знак,h2 Знак1"/>
    <w:basedOn w:val="a0"/>
    <w:next w:val="a0"/>
    <w:link w:val="20"/>
    <w:qFormat/>
    <w:rsid w:val="003B79BF"/>
    <w:pPr>
      <w:keepNext/>
      <w:numPr>
        <w:ilvl w:val="1"/>
        <w:numId w:val="38"/>
      </w:numPr>
      <w:tabs>
        <w:tab w:val="left" w:pos="1276"/>
      </w:tabs>
      <w:spacing w:before="120" w:after="120" w:line="360" w:lineRule="auto"/>
      <w:jc w:val="both"/>
      <w:outlineLvl w:val="1"/>
    </w:pPr>
    <w:rPr>
      <w:b/>
      <w:bCs/>
      <w:sz w:val="28"/>
      <w:szCs w:val="28"/>
    </w:rPr>
  </w:style>
  <w:style w:type="paragraph" w:styleId="3">
    <w:name w:val="heading 3"/>
    <w:aliases w:val="H3"/>
    <w:basedOn w:val="a0"/>
    <w:next w:val="a0"/>
    <w:link w:val="30"/>
    <w:autoRedefine/>
    <w:qFormat/>
    <w:rsid w:val="003B79BF"/>
    <w:pPr>
      <w:keepNext/>
      <w:numPr>
        <w:ilvl w:val="2"/>
        <w:numId w:val="38"/>
      </w:numPr>
      <w:tabs>
        <w:tab w:val="left" w:pos="4962"/>
      </w:tabs>
      <w:spacing w:before="240" w:line="360" w:lineRule="auto"/>
      <w:outlineLvl w:val="2"/>
    </w:pPr>
    <w:rPr>
      <w:b/>
      <w:bCs/>
    </w:rPr>
  </w:style>
  <w:style w:type="paragraph" w:styleId="4">
    <w:name w:val="heading 4"/>
    <w:basedOn w:val="a0"/>
    <w:next w:val="a0"/>
    <w:link w:val="40"/>
    <w:autoRedefine/>
    <w:qFormat/>
    <w:rsid w:val="003B79BF"/>
    <w:pPr>
      <w:keepNext/>
      <w:numPr>
        <w:ilvl w:val="3"/>
        <w:numId w:val="38"/>
      </w:numPr>
      <w:spacing w:before="280" w:line="360" w:lineRule="auto"/>
      <w:outlineLvl w:val="3"/>
    </w:pPr>
    <w:rPr>
      <w:b/>
      <w:bCs/>
    </w:rPr>
  </w:style>
  <w:style w:type="paragraph" w:styleId="5">
    <w:name w:val="heading 5"/>
    <w:basedOn w:val="a0"/>
    <w:next w:val="a0"/>
    <w:link w:val="50"/>
    <w:qFormat/>
    <w:rsid w:val="003B79BF"/>
    <w:pPr>
      <w:widowControl w:val="0"/>
      <w:numPr>
        <w:ilvl w:val="4"/>
        <w:numId w:val="38"/>
      </w:numPr>
      <w:spacing w:before="240" w:after="60"/>
      <w:outlineLvl w:val="4"/>
    </w:pPr>
    <w:rPr>
      <w:sz w:val="22"/>
      <w:szCs w:val="22"/>
    </w:rPr>
  </w:style>
  <w:style w:type="paragraph" w:styleId="6">
    <w:name w:val="heading 6"/>
    <w:basedOn w:val="a0"/>
    <w:next w:val="a0"/>
    <w:link w:val="60"/>
    <w:qFormat/>
    <w:rsid w:val="003B79BF"/>
    <w:pPr>
      <w:widowControl w:val="0"/>
      <w:numPr>
        <w:ilvl w:val="5"/>
        <w:numId w:val="38"/>
      </w:numPr>
      <w:spacing w:before="240" w:after="60"/>
      <w:outlineLvl w:val="5"/>
    </w:pPr>
    <w:rPr>
      <w:i/>
      <w:iCs/>
      <w:sz w:val="22"/>
      <w:szCs w:val="22"/>
    </w:rPr>
  </w:style>
  <w:style w:type="paragraph" w:styleId="7">
    <w:name w:val="heading 7"/>
    <w:basedOn w:val="a0"/>
    <w:next w:val="a0"/>
    <w:link w:val="70"/>
    <w:qFormat/>
    <w:rsid w:val="003B79BF"/>
    <w:pPr>
      <w:widowControl w:val="0"/>
      <w:numPr>
        <w:ilvl w:val="6"/>
        <w:numId w:val="38"/>
      </w:numPr>
      <w:spacing w:before="240" w:after="60"/>
      <w:outlineLvl w:val="6"/>
    </w:pPr>
    <w:rPr>
      <w:rFonts w:ascii="Arial" w:hAnsi="Arial" w:cs="Arial"/>
    </w:rPr>
  </w:style>
  <w:style w:type="paragraph" w:styleId="8">
    <w:name w:val="heading 8"/>
    <w:basedOn w:val="a0"/>
    <w:next w:val="a0"/>
    <w:link w:val="80"/>
    <w:qFormat/>
    <w:rsid w:val="003B79BF"/>
    <w:pPr>
      <w:widowControl w:val="0"/>
      <w:numPr>
        <w:ilvl w:val="7"/>
        <w:numId w:val="38"/>
      </w:numPr>
      <w:spacing w:before="240" w:after="60"/>
      <w:outlineLvl w:val="7"/>
    </w:pPr>
    <w:rPr>
      <w:rFonts w:ascii="Arial" w:hAnsi="Arial" w:cs="Arial"/>
      <w:i/>
      <w:iCs/>
    </w:rPr>
  </w:style>
  <w:style w:type="paragraph" w:styleId="9">
    <w:name w:val="heading 9"/>
    <w:basedOn w:val="a0"/>
    <w:next w:val="a0"/>
    <w:link w:val="90"/>
    <w:qFormat/>
    <w:rsid w:val="003B79BF"/>
    <w:pPr>
      <w:widowControl w:val="0"/>
      <w:numPr>
        <w:ilvl w:val="8"/>
        <w:numId w:val="38"/>
      </w:numPr>
      <w:spacing w:before="240" w:after="60"/>
      <w:outlineLvl w:val="8"/>
    </w:pPr>
    <w:rPr>
      <w:rFonts w:ascii="Arial" w:hAnsi="Arial" w:cs="Arial"/>
      <w:b/>
      <w:bCs/>
      <w:i/>
      <w:iCs/>
      <w:sz w:val="18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sid w:val="00B5777F"/>
    <w:rPr>
      <w:rFonts w:ascii="Tahoma" w:hAnsi="Tahoma" w:cs="Tahoma"/>
      <w:sz w:val="16"/>
      <w:szCs w:val="16"/>
    </w:rPr>
  </w:style>
  <w:style w:type="character" w:styleId="a5">
    <w:name w:val="annotation reference"/>
    <w:semiHidden/>
    <w:rsid w:val="00126117"/>
    <w:rPr>
      <w:sz w:val="16"/>
      <w:szCs w:val="16"/>
    </w:rPr>
  </w:style>
  <w:style w:type="paragraph" w:styleId="a6">
    <w:name w:val="annotation text"/>
    <w:basedOn w:val="a0"/>
    <w:semiHidden/>
    <w:rsid w:val="00126117"/>
    <w:rPr>
      <w:sz w:val="20"/>
      <w:szCs w:val="20"/>
    </w:rPr>
  </w:style>
  <w:style w:type="paragraph" w:styleId="a7">
    <w:name w:val="annotation subject"/>
    <w:basedOn w:val="a6"/>
    <w:next w:val="a6"/>
    <w:semiHidden/>
    <w:rsid w:val="00126117"/>
    <w:rPr>
      <w:b/>
      <w:bCs/>
    </w:rPr>
  </w:style>
  <w:style w:type="character" w:styleId="a8">
    <w:name w:val="Hyperlink"/>
    <w:rsid w:val="00F7780E"/>
    <w:rPr>
      <w:color w:val="0000FF"/>
      <w:u w:val="single"/>
    </w:rPr>
  </w:style>
  <w:style w:type="character" w:styleId="a9">
    <w:name w:val="FollowedHyperlink"/>
    <w:rsid w:val="00F7780E"/>
    <w:rPr>
      <w:color w:val="800080"/>
      <w:u w:val="single"/>
    </w:rPr>
  </w:style>
  <w:style w:type="paragraph" w:styleId="aa">
    <w:name w:val="List Paragraph"/>
    <w:aliases w:val="Bullet List,FooterText,numbered,Текс документа,Предусловия"/>
    <w:basedOn w:val="a0"/>
    <w:uiPriority w:val="34"/>
    <w:qFormat/>
    <w:rsid w:val="005152BF"/>
    <w:pPr>
      <w:ind w:left="720"/>
      <w:contextualSpacing/>
    </w:pPr>
  </w:style>
  <w:style w:type="paragraph" w:customStyle="1" w:styleId="phNormal">
    <w:name w:val="ph_Normal"/>
    <w:basedOn w:val="a0"/>
    <w:rsid w:val="00E66643"/>
    <w:pPr>
      <w:spacing w:line="360" w:lineRule="auto"/>
      <w:ind w:firstLine="851"/>
      <w:jc w:val="both"/>
    </w:pPr>
  </w:style>
  <w:style w:type="paragraph" w:styleId="ab">
    <w:name w:val="header"/>
    <w:basedOn w:val="a0"/>
    <w:link w:val="ac"/>
    <w:rsid w:val="003D6CE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rsid w:val="003D6CEE"/>
    <w:rPr>
      <w:sz w:val="24"/>
      <w:szCs w:val="24"/>
    </w:rPr>
  </w:style>
  <w:style w:type="paragraph" w:customStyle="1" w:styleId="a">
    <w:name w:val="Подсписок *"/>
    <w:basedOn w:val="a0"/>
    <w:next w:val="a0"/>
    <w:rsid w:val="003D6CEE"/>
    <w:pPr>
      <w:numPr>
        <w:numId w:val="16"/>
      </w:numPr>
      <w:tabs>
        <w:tab w:val="clear" w:pos="720"/>
        <w:tab w:val="num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customStyle="1" w:styleId="-">
    <w:name w:val="Утверждение - Заказчик/Исполнитель"/>
    <w:rsid w:val="00252F49"/>
    <w:pPr>
      <w:suppressAutoHyphens/>
      <w:jc w:val="center"/>
    </w:pPr>
    <w:rPr>
      <w:b/>
      <w:caps/>
      <w:sz w:val="24"/>
      <w:szCs w:val="24"/>
      <w:lang w:eastAsia="ar-SA"/>
    </w:rPr>
  </w:style>
  <w:style w:type="paragraph" w:styleId="ad">
    <w:name w:val="caption"/>
    <w:basedOn w:val="a0"/>
    <w:next w:val="a0"/>
    <w:unhideWhenUsed/>
    <w:qFormat/>
    <w:rsid w:val="0096406E"/>
    <w:pPr>
      <w:spacing w:after="200"/>
    </w:pPr>
    <w:rPr>
      <w:i/>
      <w:iCs/>
      <w:color w:val="1F497D" w:themeColor="text2"/>
      <w:sz w:val="18"/>
      <w:szCs w:val="18"/>
    </w:rPr>
  </w:style>
  <w:style w:type="paragraph" w:styleId="ae">
    <w:name w:val="Revision"/>
    <w:hidden/>
    <w:uiPriority w:val="99"/>
    <w:semiHidden/>
    <w:rsid w:val="00885EA7"/>
    <w:rPr>
      <w:sz w:val="24"/>
      <w:szCs w:val="24"/>
    </w:rPr>
  </w:style>
  <w:style w:type="paragraph" w:styleId="af">
    <w:name w:val="endnote text"/>
    <w:basedOn w:val="a0"/>
    <w:link w:val="af0"/>
    <w:semiHidden/>
    <w:unhideWhenUsed/>
    <w:rsid w:val="00BB4481"/>
    <w:rPr>
      <w:sz w:val="20"/>
      <w:szCs w:val="20"/>
    </w:rPr>
  </w:style>
  <w:style w:type="character" w:customStyle="1" w:styleId="af0">
    <w:name w:val="Текст концевой сноски Знак"/>
    <w:basedOn w:val="a1"/>
    <w:link w:val="af"/>
    <w:semiHidden/>
    <w:rsid w:val="00BB4481"/>
  </w:style>
  <w:style w:type="character" w:styleId="af1">
    <w:name w:val="endnote reference"/>
    <w:basedOn w:val="a1"/>
    <w:semiHidden/>
    <w:unhideWhenUsed/>
    <w:rsid w:val="00BB4481"/>
    <w:rPr>
      <w:vertAlign w:val="superscript"/>
    </w:rPr>
  </w:style>
  <w:style w:type="character" w:customStyle="1" w:styleId="10">
    <w:name w:val="Заголовок 1 Знак"/>
    <w:aliases w:val="H1 Знак,H11 Знак,H12 Знак,H111 Знак,H13 Знак,H112 Знак,H14 Знак,H15 Знак,H16 Знак,H17 Знак,H18 Знак,H19 Знак,H113 Знак,H121 Знак,H1111 Знак,H131 Знак,H1121 Знак,H141 Знак,H151 Знак,H161 Знак,H171 Знак,H181 Знак,... Знак,Заголов Знак"/>
    <w:basedOn w:val="a1"/>
    <w:link w:val="1"/>
    <w:rsid w:val="003B79BF"/>
    <w:rPr>
      <w:b/>
      <w:bCs/>
      <w:caps/>
      <w:sz w:val="28"/>
      <w:szCs w:val="28"/>
    </w:rPr>
  </w:style>
  <w:style w:type="character" w:customStyle="1" w:styleId="20">
    <w:name w:val="Заголовок 2 Знак"/>
    <w:aliases w:val="Подраздел Знак,2 Знак,H2 Знак,Numbered text 3 Знак,Reset numbering Знак,2 headline Знак1,h Знак1,headline Знак1,h2 Знак,Заголовок 2 Знак1 Знак,Заголовок 2 Знак Знак Знак,H2 Знак Знак Знак,Numbered text 3 Знак Знак Знак,h2 Знак Знак Знак"/>
    <w:basedOn w:val="a1"/>
    <w:link w:val="2"/>
    <w:rsid w:val="003B79BF"/>
    <w:rPr>
      <w:b/>
      <w:bCs/>
      <w:sz w:val="28"/>
      <w:szCs w:val="28"/>
    </w:rPr>
  </w:style>
  <w:style w:type="character" w:customStyle="1" w:styleId="30">
    <w:name w:val="Заголовок 3 Знак"/>
    <w:aliases w:val="H3 Знак"/>
    <w:basedOn w:val="a1"/>
    <w:link w:val="3"/>
    <w:rsid w:val="003B79BF"/>
    <w:rPr>
      <w:b/>
      <w:bCs/>
      <w:sz w:val="24"/>
      <w:szCs w:val="24"/>
    </w:rPr>
  </w:style>
  <w:style w:type="character" w:customStyle="1" w:styleId="40">
    <w:name w:val="Заголовок 4 Знак"/>
    <w:basedOn w:val="a1"/>
    <w:link w:val="4"/>
    <w:rsid w:val="003B79BF"/>
    <w:rPr>
      <w:b/>
      <w:bCs/>
      <w:sz w:val="24"/>
      <w:szCs w:val="24"/>
    </w:rPr>
  </w:style>
  <w:style w:type="character" w:customStyle="1" w:styleId="50">
    <w:name w:val="Заголовок 5 Знак"/>
    <w:basedOn w:val="a1"/>
    <w:link w:val="5"/>
    <w:rsid w:val="003B79BF"/>
    <w:rPr>
      <w:sz w:val="22"/>
      <w:szCs w:val="22"/>
    </w:rPr>
  </w:style>
  <w:style w:type="character" w:customStyle="1" w:styleId="60">
    <w:name w:val="Заголовок 6 Знак"/>
    <w:basedOn w:val="a1"/>
    <w:link w:val="6"/>
    <w:rsid w:val="003B79BF"/>
    <w:rPr>
      <w:i/>
      <w:iCs/>
      <w:sz w:val="22"/>
      <w:szCs w:val="22"/>
    </w:rPr>
  </w:style>
  <w:style w:type="character" w:customStyle="1" w:styleId="70">
    <w:name w:val="Заголовок 7 Знак"/>
    <w:basedOn w:val="a1"/>
    <w:link w:val="7"/>
    <w:rsid w:val="003B79BF"/>
    <w:rPr>
      <w:rFonts w:ascii="Arial" w:hAnsi="Arial" w:cs="Arial"/>
      <w:sz w:val="24"/>
      <w:szCs w:val="24"/>
    </w:rPr>
  </w:style>
  <w:style w:type="character" w:customStyle="1" w:styleId="80">
    <w:name w:val="Заголовок 8 Знак"/>
    <w:basedOn w:val="a1"/>
    <w:link w:val="8"/>
    <w:rsid w:val="003B79BF"/>
    <w:rPr>
      <w:rFonts w:ascii="Arial" w:hAnsi="Arial" w:cs="Arial"/>
      <w:i/>
      <w:iCs/>
      <w:sz w:val="24"/>
      <w:szCs w:val="24"/>
    </w:rPr>
  </w:style>
  <w:style w:type="character" w:customStyle="1" w:styleId="90">
    <w:name w:val="Заголовок 9 Знак"/>
    <w:basedOn w:val="a1"/>
    <w:link w:val="9"/>
    <w:rsid w:val="003B79BF"/>
    <w:rPr>
      <w:rFonts w:ascii="Arial" w:hAnsi="Arial" w:cs="Arial"/>
      <w:b/>
      <w:bCs/>
      <w:i/>
      <w:iCs/>
      <w:sz w:val="18"/>
      <w:szCs w:val="18"/>
    </w:rPr>
  </w:style>
  <w:style w:type="paragraph" w:customStyle="1" w:styleId="af2">
    <w:name w:val="Текст таблицы"/>
    <w:basedOn w:val="a0"/>
    <w:rsid w:val="003B79BF"/>
    <w:pPr>
      <w:spacing w:before="120" w:after="120"/>
      <w:jc w:val="both"/>
    </w:pPr>
    <w:rPr>
      <w:sz w:val="22"/>
      <w:szCs w:val="2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C603B9"/>
    <w:rPr>
      <w:sz w:val="24"/>
      <w:szCs w:val="24"/>
    </w:rPr>
  </w:style>
  <w:style w:type="paragraph" w:styleId="1">
    <w:name w:val="heading 1"/>
    <w:aliases w:val="H1,H11,H12,H111,H13,H112,H14,H15,H16,H17,H18,H19,H113,H121,H1111,H131,H1121,H141,H151,H161,H171,H181,...,Заголов,1,ch,Глава,(раздел),(раздел) + не полужирный,не все прописные,Заголовок 1 Знак1,Заголовок 1 Знак Знак,А1,heading 1"/>
    <w:basedOn w:val="a0"/>
    <w:next w:val="a0"/>
    <w:link w:val="10"/>
    <w:qFormat/>
    <w:rsid w:val="003B79BF"/>
    <w:pPr>
      <w:keepNext/>
      <w:pageBreakBefore/>
      <w:numPr>
        <w:numId w:val="38"/>
      </w:numPr>
      <w:spacing w:before="240" w:after="360"/>
      <w:outlineLvl w:val="0"/>
    </w:pPr>
    <w:rPr>
      <w:b/>
      <w:bCs/>
      <w:caps/>
      <w:sz w:val="28"/>
      <w:szCs w:val="28"/>
    </w:rPr>
  </w:style>
  <w:style w:type="paragraph" w:styleId="2">
    <w:name w:val="heading 2"/>
    <w:aliases w:val="Подраздел,2,H2,Numbered text 3,Reset numbering,2 headline,h,headline,h2,Заголовок 2 Знак1,Заголовок 2 Знак Знак,H2 Знак Знак,Numbered text 3 Знак Знак,h2 Знак Знак,H2 Знак1,Numbered text 3 Знак1,2 headline Знак,h Знак,headline Знак,h2 Знак1"/>
    <w:basedOn w:val="a0"/>
    <w:next w:val="a0"/>
    <w:link w:val="20"/>
    <w:qFormat/>
    <w:rsid w:val="003B79BF"/>
    <w:pPr>
      <w:keepNext/>
      <w:numPr>
        <w:ilvl w:val="1"/>
        <w:numId w:val="38"/>
      </w:numPr>
      <w:tabs>
        <w:tab w:val="left" w:pos="1276"/>
      </w:tabs>
      <w:spacing w:before="120" w:after="120" w:line="360" w:lineRule="auto"/>
      <w:jc w:val="both"/>
      <w:outlineLvl w:val="1"/>
    </w:pPr>
    <w:rPr>
      <w:b/>
      <w:bCs/>
      <w:sz w:val="28"/>
      <w:szCs w:val="28"/>
    </w:rPr>
  </w:style>
  <w:style w:type="paragraph" w:styleId="3">
    <w:name w:val="heading 3"/>
    <w:aliases w:val="H3"/>
    <w:basedOn w:val="a0"/>
    <w:next w:val="a0"/>
    <w:link w:val="30"/>
    <w:autoRedefine/>
    <w:qFormat/>
    <w:rsid w:val="003B79BF"/>
    <w:pPr>
      <w:keepNext/>
      <w:numPr>
        <w:ilvl w:val="2"/>
        <w:numId w:val="38"/>
      </w:numPr>
      <w:tabs>
        <w:tab w:val="left" w:pos="4962"/>
      </w:tabs>
      <w:spacing w:before="240" w:line="360" w:lineRule="auto"/>
      <w:outlineLvl w:val="2"/>
    </w:pPr>
    <w:rPr>
      <w:b/>
      <w:bCs/>
    </w:rPr>
  </w:style>
  <w:style w:type="paragraph" w:styleId="4">
    <w:name w:val="heading 4"/>
    <w:basedOn w:val="a0"/>
    <w:next w:val="a0"/>
    <w:link w:val="40"/>
    <w:autoRedefine/>
    <w:qFormat/>
    <w:rsid w:val="003B79BF"/>
    <w:pPr>
      <w:keepNext/>
      <w:numPr>
        <w:ilvl w:val="3"/>
        <w:numId w:val="38"/>
      </w:numPr>
      <w:spacing w:before="280" w:line="360" w:lineRule="auto"/>
      <w:outlineLvl w:val="3"/>
    </w:pPr>
    <w:rPr>
      <w:b/>
      <w:bCs/>
    </w:rPr>
  </w:style>
  <w:style w:type="paragraph" w:styleId="5">
    <w:name w:val="heading 5"/>
    <w:basedOn w:val="a0"/>
    <w:next w:val="a0"/>
    <w:link w:val="50"/>
    <w:qFormat/>
    <w:rsid w:val="003B79BF"/>
    <w:pPr>
      <w:widowControl w:val="0"/>
      <w:numPr>
        <w:ilvl w:val="4"/>
        <w:numId w:val="38"/>
      </w:numPr>
      <w:spacing w:before="240" w:after="60"/>
      <w:outlineLvl w:val="4"/>
    </w:pPr>
    <w:rPr>
      <w:sz w:val="22"/>
      <w:szCs w:val="22"/>
    </w:rPr>
  </w:style>
  <w:style w:type="paragraph" w:styleId="6">
    <w:name w:val="heading 6"/>
    <w:basedOn w:val="a0"/>
    <w:next w:val="a0"/>
    <w:link w:val="60"/>
    <w:qFormat/>
    <w:rsid w:val="003B79BF"/>
    <w:pPr>
      <w:widowControl w:val="0"/>
      <w:numPr>
        <w:ilvl w:val="5"/>
        <w:numId w:val="38"/>
      </w:numPr>
      <w:spacing w:before="240" w:after="60"/>
      <w:outlineLvl w:val="5"/>
    </w:pPr>
    <w:rPr>
      <w:i/>
      <w:iCs/>
      <w:sz w:val="22"/>
      <w:szCs w:val="22"/>
    </w:rPr>
  </w:style>
  <w:style w:type="paragraph" w:styleId="7">
    <w:name w:val="heading 7"/>
    <w:basedOn w:val="a0"/>
    <w:next w:val="a0"/>
    <w:link w:val="70"/>
    <w:qFormat/>
    <w:rsid w:val="003B79BF"/>
    <w:pPr>
      <w:widowControl w:val="0"/>
      <w:numPr>
        <w:ilvl w:val="6"/>
        <w:numId w:val="38"/>
      </w:numPr>
      <w:spacing w:before="240" w:after="60"/>
      <w:outlineLvl w:val="6"/>
    </w:pPr>
    <w:rPr>
      <w:rFonts w:ascii="Arial" w:hAnsi="Arial" w:cs="Arial"/>
    </w:rPr>
  </w:style>
  <w:style w:type="paragraph" w:styleId="8">
    <w:name w:val="heading 8"/>
    <w:basedOn w:val="a0"/>
    <w:next w:val="a0"/>
    <w:link w:val="80"/>
    <w:qFormat/>
    <w:rsid w:val="003B79BF"/>
    <w:pPr>
      <w:widowControl w:val="0"/>
      <w:numPr>
        <w:ilvl w:val="7"/>
        <w:numId w:val="38"/>
      </w:numPr>
      <w:spacing w:before="240" w:after="60"/>
      <w:outlineLvl w:val="7"/>
    </w:pPr>
    <w:rPr>
      <w:rFonts w:ascii="Arial" w:hAnsi="Arial" w:cs="Arial"/>
      <w:i/>
      <w:iCs/>
    </w:rPr>
  </w:style>
  <w:style w:type="paragraph" w:styleId="9">
    <w:name w:val="heading 9"/>
    <w:basedOn w:val="a0"/>
    <w:next w:val="a0"/>
    <w:link w:val="90"/>
    <w:qFormat/>
    <w:rsid w:val="003B79BF"/>
    <w:pPr>
      <w:widowControl w:val="0"/>
      <w:numPr>
        <w:ilvl w:val="8"/>
        <w:numId w:val="38"/>
      </w:numPr>
      <w:spacing w:before="240" w:after="60"/>
      <w:outlineLvl w:val="8"/>
    </w:pPr>
    <w:rPr>
      <w:rFonts w:ascii="Arial" w:hAnsi="Arial" w:cs="Arial"/>
      <w:b/>
      <w:bCs/>
      <w:i/>
      <w:iCs/>
      <w:sz w:val="18"/>
      <w:szCs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sid w:val="00B5777F"/>
    <w:rPr>
      <w:rFonts w:ascii="Tahoma" w:hAnsi="Tahoma" w:cs="Tahoma"/>
      <w:sz w:val="16"/>
      <w:szCs w:val="16"/>
    </w:rPr>
  </w:style>
  <w:style w:type="character" w:styleId="a5">
    <w:name w:val="annotation reference"/>
    <w:semiHidden/>
    <w:rsid w:val="00126117"/>
    <w:rPr>
      <w:sz w:val="16"/>
      <w:szCs w:val="16"/>
    </w:rPr>
  </w:style>
  <w:style w:type="paragraph" w:styleId="a6">
    <w:name w:val="annotation text"/>
    <w:basedOn w:val="a0"/>
    <w:semiHidden/>
    <w:rsid w:val="00126117"/>
    <w:rPr>
      <w:sz w:val="20"/>
      <w:szCs w:val="20"/>
    </w:rPr>
  </w:style>
  <w:style w:type="paragraph" w:styleId="a7">
    <w:name w:val="annotation subject"/>
    <w:basedOn w:val="a6"/>
    <w:next w:val="a6"/>
    <w:semiHidden/>
    <w:rsid w:val="00126117"/>
    <w:rPr>
      <w:b/>
      <w:bCs/>
    </w:rPr>
  </w:style>
  <w:style w:type="character" w:styleId="a8">
    <w:name w:val="Hyperlink"/>
    <w:rsid w:val="00F7780E"/>
    <w:rPr>
      <w:color w:val="0000FF"/>
      <w:u w:val="single"/>
    </w:rPr>
  </w:style>
  <w:style w:type="character" w:styleId="a9">
    <w:name w:val="FollowedHyperlink"/>
    <w:rsid w:val="00F7780E"/>
    <w:rPr>
      <w:color w:val="800080"/>
      <w:u w:val="single"/>
    </w:rPr>
  </w:style>
  <w:style w:type="paragraph" w:styleId="aa">
    <w:name w:val="List Paragraph"/>
    <w:aliases w:val="Bullet List,FooterText,numbered,Текс документа,Предусловия"/>
    <w:basedOn w:val="a0"/>
    <w:uiPriority w:val="34"/>
    <w:qFormat/>
    <w:rsid w:val="005152BF"/>
    <w:pPr>
      <w:ind w:left="720"/>
      <w:contextualSpacing/>
    </w:pPr>
  </w:style>
  <w:style w:type="paragraph" w:customStyle="1" w:styleId="phNormal">
    <w:name w:val="ph_Normal"/>
    <w:basedOn w:val="a0"/>
    <w:rsid w:val="00E66643"/>
    <w:pPr>
      <w:spacing w:line="360" w:lineRule="auto"/>
      <w:ind w:firstLine="851"/>
      <w:jc w:val="both"/>
    </w:pPr>
  </w:style>
  <w:style w:type="paragraph" w:styleId="ab">
    <w:name w:val="header"/>
    <w:basedOn w:val="a0"/>
    <w:link w:val="ac"/>
    <w:rsid w:val="003D6CE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rsid w:val="003D6CEE"/>
    <w:rPr>
      <w:sz w:val="24"/>
      <w:szCs w:val="24"/>
    </w:rPr>
  </w:style>
  <w:style w:type="paragraph" w:customStyle="1" w:styleId="a">
    <w:name w:val="Подсписок *"/>
    <w:basedOn w:val="a0"/>
    <w:next w:val="a0"/>
    <w:rsid w:val="003D6CEE"/>
    <w:pPr>
      <w:numPr>
        <w:numId w:val="16"/>
      </w:numPr>
      <w:tabs>
        <w:tab w:val="clear" w:pos="720"/>
        <w:tab w:val="num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customStyle="1" w:styleId="-">
    <w:name w:val="Утверждение - Заказчик/Исполнитель"/>
    <w:rsid w:val="00252F49"/>
    <w:pPr>
      <w:suppressAutoHyphens/>
      <w:jc w:val="center"/>
    </w:pPr>
    <w:rPr>
      <w:b/>
      <w:caps/>
      <w:sz w:val="24"/>
      <w:szCs w:val="24"/>
      <w:lang w:eastAsia="ar-SA"/>
    </w:rPr>
  </w:style>
  <w:style w:type="paragraph" w:styleId="ad">
    <w:name w:val="caption"/>
    <w:basedOn w:val="a0"/>
    <w:next w:val="a0"/>
    <w:unhideWhenUsed/>
    <w:qFormat/>
    <w:rsid w:val="0096406E"/>
    <w:pPr>
      <w:spacing w:after="200"/>
    </w:pPr>
    <w:rPr>
      <w:i/>
      <w:iCs/>
      <w:color w:val="1F497D" w:themeColor="text2"/>
      <w:sz w:val="18"/>
      <w:szCs w:val="18"/>
    </w:rPr>
  </w:style>
  <w:style w:type="paragraph" w:styleId="ae">
    <w:name w:val="Revision"/>
    <w:hidden/>
    <w:uiPriority w:val="99"/>
    <w:semiHidden/>
    <w:rsid w:val="00885EA7"/>
    <w:rPr>
      <w:sz w:val="24"/>
      <w:szCs w:val="24"/>
    </w:rPr>
  </w:style>
  <w:style w:type="paragraph" w:styleId="af">
    <w:name w:val="endnote text"/>
    <w:basedOn w:val="a0"/>
    <w:link w:val="af0"/>
    <w:semiHidden/>
    <w:unhideWhenUsed/>
    <w:rsid w:val="00BB4481"/>
    <w:rPr>
      <w:sz w:val="20"/>
      <w:szCs w:val="20"/>
    </w:rPr>
  </w:style>
  <w:style w:type="character" w:customStyle="1" w:styleId="af0">
    <w:name w:val="Текст концевой сноски Знак"/>
    <w:basedOn w:val="a1"/>
    <w:link w:val="af"/>
    <w:semiHidden/>
    <w:rsid w:val="00BB4481"/>
  </w:style>
  <w:style w:type="character" w:styleId="af1">
    <w:name w:val="endnote reference"/>
    <w:basedOn w:val="a1"/>
    <w:semiHidden/>
    <w:unhideWhenUsed/>
    <w:rsid w:val="00BB4481"/>
    <w:rPr>
      <w:vertAlign w:val="superscript"/>
    </w:rPr>
  </w:style>
  <w:style w:type="character" w:customStyle="1" w:styleId="10">
    <w:name w:val="Заголовок 1 Знак"/>
    <w:aliases w:val="H1 Знак,H11 Знак,H12 Знак,H111 Знак,H13 Знак,H112 Знак,H14 Знак,H15 Знак,H16 Знак,H17 Знак,H18 Знак,H19 Знак,H113 Знак,H121 Знак,H1111 Знак,H131 Знак,H1121 Знак,H141 Знак,H151 Знак,H161 Знак,H171 Знак,H181 Знак,... Знак,Заголов Знак"/>
    <w:basedOn w:val="a1"/>
    <w:link w:val="1"/>
    <w:rsid w:val="003B79BF"/>
    <w:rPr>
      <w:b/>
      <w:bCs/>
      <w:caps/>
      <w:sz w:val="28"/>
      <w:szCs w:val="28"/>
    </w:rPr>
  </w:style>
  <w:style w:type="character" w:customStyle="1" w:styleId="20">
    <w:name w:val="Заголовок 2 Знак"/>
    <w:aliases w:val="Подраздел Знак,2 Знак,H2 Знак,Numbered text 3 Знак,Reset numbering Знак,2 headline Знак1,h Знак1,headline Знак1,h2 Знак,Заголовок 2 Знак1 Знак,Заголовок 2 Знак Знак Знак,H2 Знак Знак Знак,Numbered text 3 Знак Знак Знак,h2 Знак Знак Знак"/>
    <w:basedOn w:val="a1"/>
    <w:link w:val="2"/>
    <w:rsid w:val="003B79BF"/>
    <w:rPr>
      <w:b/>
      <w:bCs/>
      <w:sz w:val="28"/>
      <w:szCs w:val="28"/>
    </w:rPr>
  </w:style>
  <w:style w:type="character" w:customStyle="1" w:styleId="30">
    <w:name w:val="Заголовок 3 Знак"/>
    <w:aliases w:val="H3 Знак"/>
    <w:basedOn w:val="a1"/>
    <w:link w:val="3"/>
    <w:rsid w:val="003B79BF"/>
    <w:rPr>
      <w:b/>
      <w:bCs/>
      <w:sz w:val="24"/>
      <w:szCs w:val="24"/>
    </w:rPr>
  </w:style>
  <w:style w:type="character" w:customStyle="1" w:styleId="40">
    <w:name w:val="Заголовок 4 Знак"/>
    <w:basedOn w:val="a1"/>
    <w:link w:val="4"/>
    <w:rsid w:val="003B79BF"/>
    <w:rPr>
      <w:b/>
      <w:bCs/>
      <w:sz w:val="24"/>
      <w:szCs w:val="24"/>
    </w:rPr>
  </w:style>
  <w:style w:type="character" w:customStyle="1" w:styleId="50">
    <w:name w:val="Заголовок 5 Знак"/>
    <w:basedOn w:val="a1"/>
    <w:link w:val="5"/>
    <w:rsid w:val="003B79BF"/>
    <w:rPr>
      <w:sz w:val="22"/>
      <w:szCs w:val="22"/>
    </w:rPr>
  </w:style>
  <w:style w:type="character" w:customStyle="1" w:styleId="60">
    <w:name w:val="Заголовок 6 Знак"/>
    <w:basedOn w:val="a1"/>
    <w:link w:val="6"/>
    <w:rsid w:val="003B79BF"/>
    <w:rPr>
      <w:i/>
      <w:iCs/>
      <w:sz w:val="22"/>
      <w:szCs w:val="22"/>
    </w:rPr>
  </w:style>
  <w:style w:type="character" w:customStyle="1" w:styleId="70">
    <w:name w:val="Заголовок 7 Знак"/>
    <w:basedOn w:val="a1"/>
    <w:link w:val="7"/>
    <w:rsid w:val="003B79BF"/>
    <w:rPr>
      <w:rFonts w:ascii="Arial" w:hAnsi="Arial" w:cs="Arial"/>
      <w:sz w:val="24"/>
      <w:szCs w:val="24"/>
    </w:rPr>
  </w:style>
  <w:style w:type="character" w:customStyle="1" w:styleId="80">
    <w:name w:val="Заголовок 8 Знак"/>
    <w:basedOn w:val="a1"/>
    <w:link w:val="8"/>
    <w:rsid w:val="003B79BF"/>
    <w:rPr>
      <w:rFonts w:ascii="Arial" w:hAnsi="Arial" w:cs="Arial"/>
      <w:i/>
      <w:iCs/>
      <w:sz w:val="24"/>
      <w:szCs w:val="24"/>
    </w:rPr>
  </w:style>
  <w:style w:type="character" w:customStyle="1" w:styleId="90">
    <w:name w:val="Заголовок 9 Знак"/>
    <w:basedOn w:val="a1"/>
    <w:link w:val="9"/>
    <w:rsid w:val="003B79BF"/>
    <w:rPr>
      <w:rFonts w:ascii="Arial" w:hAnsi="Arial" w:cs="Arial"/>
      <w:b/>
      <w:bCs/>
      <w:i/>
      <w:iCs/>
      <w:sz w:val="18"/>
      <w:szCs w:val="18"/>
    </w:rPr>
  </w:style>
  <w:style w:type="paragraph" w:customStyle="1" w:styleId="af2">
    <w:name w:val="Текст таблицы"/>
    <w:basedOn w:val="a0"/>
    <w:rsid w:val="003B79BF"/>
    <w:pPr>
      <w:spacing w:before="120" w:after="120"/>
      <w:jc w:val="both"/>
    </w:pPr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415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16" Type="http://schemas.openxmlformats.org/officeDocument/2006/relationships/image" Target="media/image2.png"/><Relationship Id="rId11" Type="http://schemas.openxmlformats.org/officeDocument/2006/relationships/webSettings" Target="webSettings.xm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customXml" Target="../customXml/item5.xml"/><Relationship Id="rId90" Type="http://schemas.openxmlformats.org/officeDocument/2006/relationships/image" Target="media/image75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styles" Target="styl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93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footnotes" Target="footnotes.xm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package" Target="embeddings/_________Microsoft_Visio111.vsdx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settings" Target="setting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4" Type="http://schemas.openxmlformats.org/officeDocument/2006/relationships/customXml" Target="../customXml/item4.xml"/><Relationship Id="rId9" Type="http://schemas.microsoft.com/office/2007/relationships/stylesWithEffects" Target="stylesWithEffects.xml"/><Relationship Id="rId13" Type="http://schemas.openxmlformats.org/officeDocument/2006/relationships/endnotes" Target="endnotes.xml"/><Relationship Id="rId18" Type="http://schemas.openxmlformats.org/officeDocument/2006/relationships/comments" Target="comments.xml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numbering" Target="numbering.xml"/><Relationship Id="rId71" Type="http://schemas.openxmlformats.org/officeDocument/2006/relationships/image" Target="media/image56.png"/><Relationship Id="rId92" Type="http://schemas.openxmlformats.org/officeDocument/2006/relationships/fontTable" Target="fontTable.xml"/><Relationship Id="rId2" Type="http://schemas.openxmlformats.org/officeDocument/2006/relationships/customXml" Target="../customXml/item2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image" Target="media/image4.png"/><Relationship Id="rId14" Type="http://schemas.openxmlformats.org/officeDocument/2006/relationships/image" Target="media/image1.emf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DA5094449501814EB411B1875A97A272" ma:contentTypeVersion="12" ma:contentTypeDescription="Создание документа." ma:contentTypeScope="" ma:versionID="ab10625d8c6ff346dea263e07e6bccba">
  <xsd:schema xmlns:xsd="http://www.w3.org/2001/XMLSchema" xmlns:xs="http://www.w3.org/2001/XMLSchema" xmlns:p="http://schemas.microsoft.com/office/2006/metadata/properties" xmlns:ns2="96cbc992-72ec-4378-bc53-9edd0c2c59c8" xmlns:ns3="8e7233b4-5965-433d-8056-65ca843b7609" targetNamespace="http://schemas.microsoft.com/office/2006/metadata/properties" ma:root="true" ma:fieldsID="973bd7e7c83650b9d2f451bf156ecb82" ns2:_="" ns3:_="">
    <xsd:import namespace="96cbc992-72ec-4378-bc53-9edd0c2c59c8"/>
    <xsd:import namespace="8e7233b4-5965-433d-8056-65ca843b7609"/>
    <xsd:element name="properties">
      <xsd:complexType>
        <xsd:sequence>
          <xsd:element name="documentManagement">
            <xsd:complexType>
              <xsd:all>
                <xsd:element ref="ns2:_x003a_" minOccurs="0"/>
                <xsd:element ref="ns2:order0" minOccurs="0"/>
                <xsd:element ref="ns3:_dlc_DocId" minOccurs="0"/>
                <xsd:element ref="ns3:_dlc_DocIdPersistId" minOccurs="0"/>
                <xsd:element ref="ns3:_dlc_DocIdUr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cbc992-72ec-4378-bc53-9edd0c2c59c8" elementFormDefault="qualified">
    <xsd:import namespace="http://schemas.microsoft.com/office/2006/documentManagement/types"/>
    <xsd:import namespace="http://schemas.microsoft.com/office/infopath/2007/PartnerControls"/>
    <xsd:element name="_x003a_" ma:index="8" nillable="true" ma:displayName=":" ma:format="Dropdown" ma:internalName="_x003a_">
      <xsd:simpleType>
        <xsd:restriction base="dms:Choice">
          <xsd:enumeration value="Paбота с документами АСДОУ"/>
          <xsd:enumeration value="Paбота с поручениями АСДОУ"/>
          <xsd:enumeration value="Pабота с заявками в АСДОУ"/>
          <xsd:enumeration value="Особенности работы с отдельными видами документов"/>
          <xsd:enumeration value="Сведения по работе с АСДОУ"/>
          <xsd:enumeration value="Рекомендации ответственным за делопроизводство"/>
          <xsd:enumeration value="Рекомендации администраторам АСДОУ филиалов"/>
          <xsd:enumeration value="Особенности работы в АСДОУ при обмене документами между ИА, филиалами АО «СО ЕЭС»"/>
          <xsd:enumeration value="Инструкции по АСДОУ для первой линии поддержки"/>
        </xsd:restriction>
      </xsd:simpleType>
    </xsd:element>
    <xsd:element name="order0" ma:index="9" nillable="true" ma:displayName="Приоритет" ma:decimals="0" ma:internalName="order0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7233b4-5965-433d-8056-65ca843b7609" elementFormDefault="qualified">
    <xsd:import namespace="http://schemas.microsoft.com/office/2006/documentManagement/types"/>
    <xsd:import namespace="http://schemas.microsoft.com/office/infopath/2007/PartnerControls"/>
    <xsd:element name="_dlc_DocId" ma:index="10" nillable="true" ma:displayName="Значение идентификатора документа" ma:description="Значение идентификатора документа, присвоенного данному элементу." ma:internalName="_dlc_DocId" ma:readOnly="true">
      <xsd:simpleType>
        <xsd:restriction base="dms:Text"/>
      </xsd:simpleType>
    </xsd:element>
    <xsd:element name="_dlc_DocIdPersistId" ma:index="11" nillable="true" ma:displayName="Сохранить идентификатор" ma:description="Сохранять идентификатор при добавлении." ma:hidden="true" ma:internalName="_dlc_DocIdPersistId" ma:readOnly="true">
      <xsd:simpleType>
        <xsd:restriction base="dms:Boolean"/>
      </xsd:simpleType>
    </xsd:element>
    <xsd:element name="_dlc_DocIdUrl" ma:index="12" nillable="true" ma:displayName="Идентификатор документа" ma:description="Постоянная ссылка на этот документ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3a_ xmlns="96cbc992-72ec-4378-bc53-9edd0c2c59c8">Особенности работы с отдельными видами документов</_x003a_>
    <order0 xmlns="96cbc992-72ec-4378-bc53-9edd0c2c59c8" xsi:nil="true"/>
    <_dlc_DocId xmlns="8e7233b4-5965-433d-8056-65ca843b7609">ADCXMQC75VVE-2080-206</_dlc_DocId>
    <_dlc_DocIdUrl xmlns="8e7233b4-5965-433d-8056-65ca843b7609">
      <Url>http://portal.cdu.so/ia/closesites/udip/asdou/_layouts/DocIdRedir.aspx?ID=ADCXMQC75VVE-2080-206</Url>
      <Description>ADCXMQC75VVE-2080-206</Description>
    </_dlc_DocIdUrl>
  </documentManagement>
</p:properties>
</file>

<file path=customXml/item4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5.xml><?xml version="1.0" encoding="utf-8"?>
<LongProperties xmlns="http://schemas.microsoft.com/office/2006/metadata/longProperties"/>
</file>

<file path=customXml/item6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7A912B-4EDE-4E3B-B543-EB155C5FBB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cbc992-72ec-4378-bc53-9edd0c2c59c8"/>
    <ds:schemaRef ds:uri="8e7233b4-5965-433d-8056-65ca843b760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2ABB7E5-13ED-4229-B3D6-71A7007518E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FE5571C-A431-4320-AC36-5DD7BE1D7576}">
  <ds:schemaRefs>
    <ds:schemaRef ds:uri="http://schemas.microsoft.com/office/2006/metadata/properties"/>
    <ds:schemaRef ds:uri="http://schemas.microsoft.com/office/infopath/2007/PartnerControls"/>
    <ds:schemaRef ds:uri="96cbc992-72ec-4378-bc53-9edd0c2c59c8"/>
    <ds:schemaRef ds:uri="8e7233b4-5965-433d-8056-65ca843b7609"/>
  </ds:schemaRefs>
</ds:datastoreItem>
</file>

<file path=customXml/itemProps4.xml><?xml version="1.0" encoding="utf-8"?>
<ds:datastoreItem xmlns:ds="http://schemas.openxmlformats.org/officeDocument/2006/customXml" ds:itemID="{5C067055-E2CE-4979-9F05-290C94376C58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B2BDB392-9A9E-4694-AACF-5549EF60A80C}">
  <ds:schemaRefs>
    <ds:schemaRef ds:uri="http://schemas.microsoft.com/office/2006/metadata/longProperties"/>
  </ds:schemaRefs>
</ds:datastoreItem>
</file>

<file path=customXml/itemProps6.xml><?xml version="1.0" encoding="utf-8"?>
<ds:datastoreItem xmlns:ds="http://schemas.openxmlformats.org/officeDocument/2006/customXml" ds:itemID="{7F2E12E8-7AA3-4A49-AE34-25DA38901D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19</Pages>
  <Words>2904</Words>
  <Characters>16556</Characters>
  <Application>Microsoft Office Word</Application>
  <DocSecurity>0</DocSecurity>
  <Lines>137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Работа с исходящими документами</vt:lpstr>
    </vt:vector>
  </TitlesOfParts>
  <Company>СО-ЦДУ</Company>
  <LinksUpToDate>false</LinksUpToDate>
  <CharactersWithSpaces>19422</CharactersWithSpaces>
  <SharedDoc>false</SharedDoc>
  <HLinks>
    <vt:vector size="6" baseType="variant">
      <vt:variant>
        <vt:i4>69009414</vt:i4>
      </vt:variant>
      <vt:variant>
        <vt:i4>6</vt:i4>
      </vt:variant>
      <vt:variant>
        <vt:i4>0</vt:i4>
      </vt:variant>
      <vt:variant>
        <vt:i4>5</vt:i4>
      </vt:variant>
      <vt:variant>
        <vt:lpwstr>http://infoport.cdu.so/sites/udip/asdou/shared/Список регистраторов исходящей корреспонденции ИА.doc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исходящими документами</dc:title>
  <dc:creator>krylosova</dc:creator>
  <cp:lastModifiedBy>Шайнога Василий Иванович</cp:lastModifiedBy>
  <cp:revision>6</cp:revision>
  <cp:lastPrinted>2010-08-11T10:55:00Z</cp:lastPrinted>
  <dcterms:created xsi:type="dcterms:W3CDTF">2020-08-31T09:53:00Z</dcterms:created>
  <dcterms:modified xsi:type="dcterms:W3CDTF">2020-09-01T08:37:00Z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Тип документа">
    <vt:lpwstr>Kраткие инструкции по типовым операциям</vt:lpwstr>
  </property>
  <property fmtid="{D5CDD505-2E9C-101B-9397-08002B2CF9AE}" pid="3" name="Дата">
    <vt:lpwstr/>
  </property>
  <property fmtid="{D5CDD505-2E9C-101B-9397-08002B2CF9AE}" pid="4" name="Структурное подразделение">
    <vt:lpwstr>Oбщие документы</vt:lpwstr>
  </property>
  <property fmtid="{D5CDD505-2E9C-101B-9397-08002B2CF9AE}" pid="5" name="display_urn:schemas-microsoft-com:office:office#Editor">
    <vt:lpwstr>Полякова Марина А.</vt:lpwstr>
  </property>
  <property fmtid="{D5CDD505-2E9C-101B-9397-08002B2CF9AE}" pid="6" name="_dlc_DocId">
    <vt:lpwstr>ADCXMQC75VVE-2080-206</vt:lpwstr>
  </property>
  <property fmtid="{D5CDD505-2E9C-101B-9397-08002B2CF9AE}" pid="7" name="_dlc_DocIdItemGuid">
    <vt:lpwstr>c1a36c89-c86d-46da-9bc5-846648fa1bdc</vt:lpwstr>
  </property>
  <property fmtid="{D5CDD505-2E9C-101B-9397-08002B2CF9AE}" pid="8" name="_dlc_DocIdUrl">
    <vt:lpwstr>http://portal.cdu.so/ia/closesites/udip/asdou/_layouts/DocIdRedir.aspx?ID=ADCXMQC75VVE-2080-206, ADCXMQC75VVE-2080-206</vt:lpwstr>
  </property>
  <property fmtid="{D5CDD505-2E9C-101B-9397-08002B2CF9AE}" pid="9" name="ContentTypeId">
    <vt:lpwstr>0x010100DA5094449501814EB411B1875A97A272</vt:lpwstr>
  </property>
</Properties>
</file>