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751C" w:rsidRDefault="000D751C" w:rsidP="00563CC0">
      <w:pPr>
        <w:spacing w:after="0"/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>Версия 2 консолидация</w:t>
      </w:r>
      <w:bookmarkStart w:id="0" w:name="_GoBack"/>
      <w:bookmarkEnd w:id="0"/>
    </w:p>
    <w:p w:rsidR="00563CC0" w:rsidRDefault="00335280" w:rsidP="00563CC0">
      <w:pPr>
        <w:spacing w:after="0"/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ИНСТРУКЦИЯ </w:t>
      </w:r>
      <w:r w:rsidR="00563CC0">
        <w:rPr>
          <w:b/>
          <w:color w:val="000000"/>
          <w:sz w:val="26"/>
          <w:szCs w:val="26"/>
        </w:rPr>
        <w:t xml:space="preserve">ПО </w:t>
      </w:r>
      <w:r w:rsidR="008C7728">
        <w:rPr>
          <w:b/>
          <w:color w:val="000000"/>
          <w:sz w:val="26"/>
          <w:szCs w:val="26"/>
        </w:rPr>
        <w:t xml:space="preserve">СОЗДАНИЮ И </w:t>
      </w:r>
      <w:r w:rsidR="00563CC0">
        <w:rPr>
          <w:b/>
          <w:color w:val="000000"/>
          <w:sz w:val="26"/>
          <w:szCs w:val="26"/>
        </w:rPr>
        <w:t>СОГЛАСОВАНИЮ СЛУЖЕБНОЙ ЗАПИСКИ НА ОПЛАТУ</w:t>
      </w:r>
    </w:p>
    <w:p w:rsidR="00E20664" w:rsidRPr="00F135B5" w:rsidRDefault="00563CC0" w:rsidP="00563CC0">
      <w:pPr>
        <w:spacing w:after="0"/>
        <w:jc w:val="center"/>
        <w:rPr>
          <w:color w:val="000000"/>
          <w:sz w:val="22"/>
          <w:szCs w:val="22"/>
        </w:rPr>
      </w:pPr>
      <w:r w:rsidRPr="00563CC0">
        <w:rPr>
          <w:color w:val="000000"/>
          <w:sz w:val="26"/>
          <w:szCs w:val="26"/>
        </w:rPr>
        <w:t>(для куратора)</w:t>
      </w:r>
      <w:r w:rsidR="00335280" w:rsidRPr="00563CC0">
        <w:rPr>
          <w:color w:val="000000"/>
        </w:rPr>
        <w:br/>
      </w:r>
    </w:p>
    <w:p w:rsidR="00E20664" w:rsidRPr="00F135B5" w:rsidRDefault="00335280">
      <w:pPr>
        <w:tabs>
          <w:tab w:val="left" w:pos="284"/>
          <w:tab w:val="left" w:pos="851"/>
          <w:tab w:val="left" w:pos="993"/>
        </w:tabs>
        <w:ind w:right="-1"/>
        <w:jc w:val="both"/>
        <w:rPr>
          <w:sz w:val="22"/>
          <w:szCs w:val="22"/>
        </w:rPr>
      </w:pPr>
      <w:r w:rsidRPr="00F135B5">
        <w:rPr>
          <w:sz w:val="22"/>
          <w:szCs w:val="22"/>
        </w:rPr>
        <w:tab/>
        <w:t>В инструкции описаны действия пользовател</w:t>
      </w:r>
      <w:r w:rsidR="00563CC0" w:rsidRPr="00F135B5">
        <w:rPr>
          <w:sz w:val="22"/>
          <w:szCs w:val="22"/>
        </w:rPr>
        <w:t>я</w:t>
      </w:r>
      <w:r w:rsidRPr="00F135B5">
        <w:rPr>
          <w:sz w:val="22"/>
          <w:szCs w:val="22"/>
        </w:rPr>
        <w:t xml:space="preserve"> - </w:t>
      </w:r>
      <w:r w:rsidR="00563CC0" w:rsidRPr="00F135B5">
        <w:rPr>
          <w:sz w:val="22"/>
          <w:szCs w:val="22"/>
        </w:rPr>
        <w:t>куратора</w:t>
      </w:r>
      <w:r w:rsidRPr="00F135B5">
        <w:rPr>
          <w:sz w:val="22"/>
          <w:szCs w:val="22"/>
        </w:rPr>
        <w:t xml:space="preserve"> процесса согласования служебной записки на оплату (СЗО) в системе электронного документооборота </w:t>
      </w:r>
      <w:r w:rsidRPr="00F135B5">
        <w:rPr>
          <w:sz w:val="22"/>
          <w:szCs w:val="22"/>
          <w:lang w:val="en-US"/>
        </w:rPr>
        <w:t>Tessa</w:t>
      </w:r>
      <w:r w:rsidRPr="00F135B5">
        <w:rPr>
          <w:sz w:val="22"/>
          <w:szCs w:val="22"/>
        </w:rPr>
        <w:t xml:space="preserve"> (далее – Система).</w:t>
      </w:r>
    </w:p>
    <w:tbl>
      <w:tblPr>
        <w:tblStyle w:val="af2"/>
        <w:tblW w:w="10932" w:type="dxa"/>
        <w:tblLayout w:type="fixed"/>
        <w:tblLook w:val="04A0" w:firstRow="1" w:lastRow="0" w:firstColumn="1" w:lastColumn="0" w:noHBand="0" w:noVBand="1"/>
      </w:tblPr>
      <w:tblGrid>
        <w:gridCol w:w="2965"/>
        <w:gridCol w:w="6499"/>
        <w:gridCol w:w="1468"/>
      </w:tblGrid>
      <w:tr w:rsidR="00E20664" w:rsidRPr="00F135B5" w:rsidTr="00DD28DE">
        <w:trPr>
          <w:trHeight w:val="263"/>
        </w:trPr>
        <w:tc>
          <w:tcPr>
            <w:tcW w:w="2965" w:type="dxa"/>
            <w:vAlign w:val="center"/>
          </w:tcPr>
          <w:p w:rsidR="00E20664" w:rsidRPr="00F135B5" w:rsidRDefault="00335280" w:rsidP="003818F7">
            <w:pPr>
              <w:tabs>
                <w:tab w:val="left" w:pos="284"/>
                <w:tab w:val="left" w:pos="851"/>
                <w:tab w:val="left" w:pos="993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Участник процесса</w:t>
            </w:r>
          </w:p>
        </w:tc>
        <w:tc>
          <w:tcPr>
            <w:tcW w:w="6499" w:type="dxa"/>
            <w:vAlign w:val="center"/>
          </w:tcPr>
          <w:p w:rsidR="00E20664" w:rsidRPr="00F135B5" w:rsidRDefault="00335280">
            <w:pPr>
              <w:tabs>
                <w:tab w:val="left" w:pos="284"/>
                <w:tab w:val="left" w:pos="851"/>
                <w:tab w:val="left" w:pos="993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Роль/функции в Системе</w:t>
            </w:r>
          </w:p>
        </w:tc>
        <w:tc>
          <w:tcPr>
            <w:tcW w:w="1468" w:type="dxa"/>
          </w:tcPr>
          <w:p w:rsidR="00E20664" w:rsidRPr="00F135B5" w:rsidRDefault="00335280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Пункт инструкции</w:t>
            </w:r>
          </w:p>
        </w:tc>
      </w:tr>
      <w:tr w:rsidR="000B5F61" w:rsidRPr="00F135B5" w:rsidTr="00DD28DE">
        <w:trPr>
          <w:trHeight w:val="275"/>
        </w:trPr>
        <w:tc>
          <w:tcPr>
            <w:tcW w:w="2965" w:type="dxa"/>
            <w:vMerge w:val="restart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b/>
                <w:sz w:val="22"/>
                <w:szCs w:val="22"/>
              </w:rPr>
              <w:t>Куратор -</w:t>
            </w:r>
            <w:r w:rsidRPr="00F135B5">
              <w:rPr>
                <w:sz w:val="22"/>
                <w:szCs w:val="22"/>
              </w:rPr>
              <w:t xml:space="preserve"> со</w:t>
            </w: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трудник, ответственный за подготовку СЗ, организацию согласования в СЭД</w:t>
            </w:r>
          </w:p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sz w:val="22"/>
                <w:szCs w:val="22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Создание новой РК СЗО, заполнение полей РК СЗО, приложение файлов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1,2, приложение</w:t>
            </w:r>
          </w:p>
        </w:tc>
      </w:tr>
      <w:tr w:rsidR="000B5F61" w:rsidRPr="00F135B5" w:rsidTr="00DD28DE">
        <w:trPr>
          <w:trHeight w:val="241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b/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Выполнение связки с другими документами (при необходимости)</w:t>
            </w:r>
          </w:p>
        </w:tc>
        <w:tc>
          <w:tcPr>
            <w:tcW w:w="1468" w:type="dxa"/>
          </w:tcPr>
          <w:p w:rsidR="000B5F61" w:rsidRPr="00F135B5" w:rsidRDefault="000B5F61" w:rsidP="00410B25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2.9</w:t>
            </w:r>
          </w:p>
        </w:tc>
      </w:tr>
      <w:tr w:rsidR="000B5F61" w:rsidRPr="00F135B5" w:rsidTr="00DD28DE">
        <w:trPr>
          <w:trHeight w:val="161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 xml:space="preserve">Запуск и контроль процесса согласования и исполнения СЗО 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3, 6</w:t>
            </w:r>
          </w:p>
        </w:tc>
      </w:tr>
      <w:tr w:rsidR="000B5F61" w:rsidRPr="00F135B5" w:rsidTr="00DD28DE">
        <w:trPr>
          <w:trHeight w:val="793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 w:rsidP="00BE40E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Возврат на доработку, доработка РК СЗО по замечаниям от Руководителя СП, согласующих СП, Казначейства и утверждающего СЗО, уточнение реквизитов оплаты по замечаниям Оператора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4,5</w:t>
            </w:r>
          </w:p>
        </w:tc>
      </w:tr>
      <w:tr w:rsidR="000B5F61" w:rsidRPr="00F135B5" w:rsidTr="002140A0">
        <w:trPr>
          <w:trHeight w:val="269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 w:rsidP="00BE40E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>
              <w:rPr>
                <w:rFonts w:eastAsiaTheme="minorHAnsi"/>
                <w:sz w:val="22"/>
                <w:szCs w:val="22"/>
                <w:lang w:eastAsia="en-US"/>
              </w:rPr>
              <w:t>Просмотр доступных СЗО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</w:tr>
    </w:tbl>
    <w:p w:rsidR="00E20664" w:rsidRPr="00360055" w:rsidRDefault="00E20664">
      <w:pPr>
        <w:tabs>
          <w:tab w:val="left" w:pos="284"/>
          <w:tab w:val="left" w:pos="851"/>
          <w:tab w:val="left" w:pos="993"/>
        </w:tabs>
        <w:ind w:right="-1"/>
        <w:jc w:val="both"/>
        <w:rPr>
          <w:sz w:val="10"/>
          <w:szCs w:val="10"/>
        </w:rPr>
      </w:pPr>
    </w:p>
    <w:tbl>
      <w:tblPr>
        <w:tblpPr w:leftFromText="180" w:rightFromText="180" w:vertAnchor="text" w:tblpY="1"/>
        <w:tblOverlap w:val="never"/>
        <w:tblW w:w="109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225"/>
        <w:gridCol w:w="3685"/>
      </w:tblGrid>
      <w:tr w:rsidR="00E20664" w:rsidRPr="00F135B5" w:rsidTr="00044F90">
        <w:tc>
          <w:tcPr>
            <w:tcW w:w="7225" w:type="dxa"/>
            <w:tcBorders>
              <w:bottom w:val="nil"/>
            </w:tcBorders>
          </w:tcPr>
          <w:p w:rsidR="00E20664" w:rsidRPr="00F135B5" w:rsidRDefault="002140A0" w:rsidP="00044F90">
            <w:pPr>
              <w:tabs>
                <w:tab w:val="left" w:pos="252"/>
              </w:tabs>
              <w:jc w:val="center"/>
              <w:rPr>
                <w:b/>
                <w:sz w:val="22"/>
                <w:szCs w:val="22"/>
              </w:rPr>
            </w:pPr>
            <w:r>
              <w:object w:dxaOrig="4320" w:dyaOrig="2105" w14:anchorId="33EE378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18.6pt;height:115.2pt" o:ole="">
                  <v:imagedata r:id="rId14" o:title=""/>
                </v:shape>
                <o:OLEObject Type="Embed" ProgID="PBrush" ShapeID="_x0000_i1025" DrawAspect="Content" ObjectID="_1656764128" r:id="rId15"/>
              </w:object>
            </w:r>
          </w:p>
        </w:tc>
        <w:tc>
          <w:tcPr>
            <w:tcW w:w="3685" w:type="dxa"/>
            <w:tcBorders>
              <w:bottom w:val="nil"/>
            </w:tcBorders>
          </w:tcPr>
          <w:p w:rsidR="00E20664" w:rsidRPr="0074734B" w:rsidRDefault="00335280" w:rsidP="00D21A00">
            <w:pPr>
              <w:pStyle w:val="af3"/>
              <w:numPr>
                <w:ilvl w:val="0"/>
                <w:numId w:val="11"/>
              </w:numPr>
              <w:tabs>
                <w:tab w:val="left" w:pos="0"/>
                <w:tab w:val="left" w:pos="210"/>
              </w:tabs>
              <w:spacing w:after="0" w:line="240" w:lineRule="auto"/>
              <w:ind w:left="0" w:firstLine="0"/>
              <w:jc w:val="both"/>
              <w:rPr>
                <w:b/>
                <w:sz w:val="22"/>
                <w:szCs w:val="22"/>
              </w:rPr>
            </w:pPr>
            <w:r w:rsidRPr="0074734B">
              <w:rPr>
                <w:b/>
                <w:sz w:val="22"/>
                <w:szCs w:val="22"/>
              </w:rPr>
              <w:t>Создание новой регистрационной карточки (РК) служебной записки на оплату (СЗО).</w:t>
            </w:r>
          </w:p>
          <w:p w:rsidR="00E20664" w:rsidRPr="0074734B" w:rsidRDefault="00335280" w:rsidP="00D21A00">
            <w:pPr>
              <w:tabs>
                <w:tab w:val="left" w:pos="252"/>
              </w:tabs>
              <w:spacing w:after="0" w:line="240" w:lineRule="auto"/>
              <w:jc w:val="both"/>
              <w:rPr>
                <w:i/>
                <w:sz w:val="22"/>
                <w:szCs w:val="22"/>
              </w:rPr>
            </w:pPr>
            <w:r w:rsidRPr="0074734B">
              <w:rPr>
                <w:i/>
                <w:sz w:val="22"/>
                <w:szCs w:val="22"/>
              </w:rPr>
              <w:t>Куратор (исполнитель в СЭД):</w:t>
            </w:r>
          </w:p>
          <w:p w:rsidR="00E20664" w:rsidRPr="0074734B" w:rsidRDefault="00335280" w:rsidP="00D21A00">
            <w:pPr>
              <w:pStyle w:val="af3"/>
              <w:numPr>
                <w:ilvl w:val="1"/>
                <w:numId w:val="12"/>
              </w:numPr>
              <w:tabs>
                <w:tab w:val="left" w:pos="0"/>
                <w:tab w:val="left" w:pos="210"/>
                <w:tab w:val="left" w:pos="493"/>
              </w:tabs>
              <w:spacing w:after="0" w:line="240" w:lineRule="auto"/>
              <w:ind w:left="0" w:hanging="68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В правом меню системы выбрать: Создать карточку → Внутренние документы» → Служебная записка на оплату.</w:t>
            </w:r>
          </w:p>
        </w:tc>
      </w:tr>
      <w:tr w:rsidR="00E20664" w:rsidRPr="00F135B5" w:rsidTr="00044F90">
        <w:trPr>
          <w:trHeight w:val="3402"/>
        </w:trPr>
        <w:tc>
          <w:tcPr>
            <w:tcW w:w="7225" w:type="dxa"/>
            <w:tcBorders>
              <w:top w:val="nil"/>
              <w:bottom w:val="single" w:sz="4" w:space="0" w:color="auto"/>
            </w:tcBorders>
          </w:tcPr>
          <w:p w:rsidR="0093619E" w:rsidRDefault="0093619E" w:rsidP="00044F90">
            <w:pPr>
              <w:tabs>
                <w:tab w:val="left" w:pos="252"/>
              </w:tabs>
              <w:jc w:val="center"/>
            </w:pPr>
          </w:p>
          <w:p w:rsidR="00E20664" w:rsidRPr="00F135B5" w:rsidRDefault="0093619E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>
              <w:object w:dxaOrig="4320" w:dyaOrig="2394" w14:anchorId="76EEC9BB">
                <v:shape id="_x0000_i1026" type="#_x0000_t75" style="width:342.6pt;height:178.8pt" o:ole="">
                  <v:imagedata r:id="rId16" o:title=""/>
                </v:shape>
                <o:OLEObject Type="Embed" ProgID="PBrush" ShapeID="_x0000_i1026" DrawAspect="Content" ObjectID="_1656764129" r:id="rId17"/>
              </w:object>
            </w:r>
            <w:r>
              <w:object w:dxaOrig="4320" w:dyaOrig="2359" w14:anchorId="4AB2B6C4">
                <v:shape id="_x0000_i1027" type="#_x0000_t75" style="width:341.4pt;height:160.8pt" o:ole="">
                  <v:imagedata r:id="rId18" o:title=""/>
                </v:shape>
                <o:OLEObject Type="Embed" ProgID="PBrush" ShapeID="_x0000_i1027" DrawAspect="Content" ObjectID="_1656764130" r:id="rId19"/>
              </w:object>
            </w:r>
          </w:p>
          <w:p w:rsidR="00E20664" w:rsidRPr="00F135B5" w:rsidRDefault="008B1DA0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ins w:id="1" w:author="А.Ю." w:date="2020-06-25T17:31:00Z">
              <w:r w:rsidRPr="00F135B5">
                <w:rPr>
                  <w:noProof/>
                  <w:sz w:val="22"/>
                  <w:szCs w:val="22"/>
                </w:rPr>
                <w:drawing>
                  <wp:inline distT="0" distB="0" distL="0" distR="0" wp14:anchorId="028A8D64" wp14:editId="185EEFED">
                    <wp:extent cx="4321834" cy="1835050"/>
                    <wp:effectExtent l="0" t="0" r="2540" b="0"/>
                    <wp:docPr id="8" name="Рисунок 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24948" cy="183637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:rsidR="002B313B" w:rsidRDefault="002B313B" w:rsidP="00044F90">
            <w:pPr>
              <w:tabs>
                <w:tab w:val="left" w:pos="252"/>
              </w:tabs>
              <w:jc w:val="center"/>
            </w:pPr>
          </w:p>
          <w:p w:rsidR="00E20664" w:rsidRPr="00F135B5" w:rsidRDefault="000552F7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>
              <w:object w:dxaOrig="16935" w:dyaOrig="12600" w14:anchorId="7759528C">
                <v:shape id="_x0000_i1028" type="#_x0000_t75" style="width:311.4pt;height:202.2pt" o:ole="">
                  <v:imagedata r:id="rId21" o:title=""/>
                </v:shape>
                <o:OLEObject Type="Embed" ProgID="PBrush" ShapeID="_x0000_i1028" DrawAspect="Content" ObjectID="_1656764131" r:id="rId22"/>
              </w:object>
            </w:r>
          </w:p>
          <w:p w:rsidR="00E20664" w:rsidRPr="00E25B90" w:rsidRDefault="00E25B90" w:rsidP="00E25B90">
            <w:pPr>
              <w:tabs>
                <w:tab w:val="left" w:pos="252"/>
              </w:tabs>
              <w:jc w:val="center"/>
            </w:pPr>
            <w:r>
              <w:object w:dxaOrig="6270" w:dyaOrig="5715" w14:anchorId="68F2FCB2">
                <v:shape id="_x0000_i1029" type="#_x0000_t75" style="width:183.6pt;height:160.2pt" o:ole="">
                  <v:imagedata r:id="rId23" o:title=""/>
                </v:shape>
                <o:OLEObject Type="Embed" ProgID="PBrush" ShapeID="_x0000_i1029" DrawAspect="Content" ObjectID="_1656764132" r:id="rId24"/>
              </w:object>
            </w:r>
          </w:p>
        </w:tc>
        <w:tc>
          <w:tcPr>
            <w:tcW w:w="3685" w:type="dxa"/>
            <w:tcBorders>
              <w:top w:val="nil"/>
              <w:bottom w:val="single" w:sz="4" w:space="0" w:color="auto"/>
            </w:tcBorders>
          </w:tcPr>
          <w:p w:rsidR="00E20664" w:rsidRPr="0074734B" w:rsidRDefault="00335280" w:rsidP="00D21A00">
            <w:pPr>
              <w:tabs>
                <w:tab w:val="left" w:pos="2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lastRenderedPageBreak/>
              <w:t xml:space="preserve">1.2. В РК СЗО поля, отмеченные «*» являются обязательными для заполнения. </w:t>
            </w:r>
          </w:p>
          <w:p w:rsidR="000E6737" w:rsidRPr="0074734B" w:rsidRDefault="000E6737" w:rsidP="00D21A00">
            <w:pPr>
              <w:tabs>
                <w:tab w:val="left" w:pos="2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E20664" w:rsidRPr="0074734B" w:rsidRDefault="00335280" w:rsidP="00D21A00">
            <w:pPr>
              <w:pStyle w:val="af3"/>
              <w:numPr>
                <w:ilvl w:val="0"/>
                <w:numId w:val="11"/>
              </w:numPr>
              <w:tabs>
                <w:tab w:val="left" w:pos="0"/>
                <w:tab w:val="left" w:pos="210"/>
              </w:tabs>
              <w:spacing w:after="0" w:line="240" w:lineRule="auto"/>
              <w:ind w:left="0" w:firstLine="0"/>
              <w:jc w:val="both"/>
              <w:rPr>
                <w:b/>
                <w:sz w:val="22"/>
                <w:szCs w:val="22"/>
              </w:rPr>
            </w:pPr>
            <w:r w:rsidRPr="0074734B">
              <w:rPr>
                <w:b/>
                <w:sz w:val="22"/>
                <w:szCs w:val="22"/>
              </w:rPr>
              <w:t>Заполнение полей РК СЗО</w:t>
            </w:r>
          </w:p>
          <w:p w:rsidR="000D17AF" w:rsidRPr="0074734B" w:rsidRDefault="000D17AF" w:rsidP="00D21A00">
            <w:pPr>
              <w:tabs>
                <w:tab w:val="left" w:pos="0"/>
                <w:tab w:val="left" w:pos="210"/>
              </w:tabs>
              <w:spacing w:after="0" w:line="240" w:lineRule="auto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2.1.</w:t>
            </w:r>
            <w:r w:rsidR="006758D7" w:rsidRPr="0074734B">
              <w:rPr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>П</w:t>
            </w:r>
            <w:r w:rsidR="006758D7" w:rsidRPr="0074734B">
              <w:rPr>
                <w:sz w:val="22"/>
                <w:szCs w:val="22"/>
              </w:rPr>
              <w:t>ри создании РК СЗО поля</w:t>
            </w:r>
            <w:r w:rsidRPr="0074734B">
              <w:rPr>
                <w:sz w:val="22"/>
                <w:szCs w:val="22"/>
              </w:rPr>
              <w:t xml:space="preserve"> </w:t>
            </w:r>
            <w:r w:rsidR="008C7728">
              <w:rPr>
                <w:sz w:val="22"/>
                <w:szCs w:val="22"/>
              </w:rPr>
              <w:t>отмеченные</w:t>
            </w:r>
            <w:r w:rsidR="008C7728" w:rsidRPr="0074734B">
              <w:rPr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>«*»</w:t>
            </w:r>
            <w:r w:rsidR="00BA7B57">
              <w:rPr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>обязательн</w:t>
            </w:r>
            <w:r w:rsidR="008C7728">
              <w:rPr>
                <w:sz w:val="22"/>
                <w:szCs w:val="22"/>
              </w:rPr>
              <w:t>ы для заполнения</w:t>
            </w:r>
            <w:r w:rsidRPr="0074734B">
              <w:rPr>
                <w:sz w:val="22"/>
                <w:szCs w:val="22"/>
              </w:rPr>
              <w:t>.</w:t>
            </w:r>
          </w:p>
          <w:p w:rsidR="00E10ECD" w:rsidRPr="00586600" w:rsidRDefault="000D17AF" w:rsidP="00D21A00">
            <w:pPr>
              <w:pStyle w:val="af3"/>
              <w:numPr>
                <w:ilvl w:val="0"/>
                <w:numId w:val="2"/>
              </w:numPr>
              <w:tabs>
                <w:tab w:val="left" w:pos="252"/>
              </w:tabs>
              <w:spacing w:after="0" w:line="240" w:lineRule="auto"/>
              <w:ind w:left="0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 xml:space="preserve">2.2. </w:t>
            </w:r>
            <w:r w:rsidR="00E10ECD" w:rsidRPr="0074734B">
              <w:rPr>
                <w:sz w:val="22"/>
                <w:szCs w:val="22"/>
              </w:rPr>
              <w:t>П</w:t>
            </w:r>
            <w:r w:rsidRPr="0074734B">
              <w:rPr>
                <w:sz w:val="22"/>
                <w:szCs w:val="22"/>
              </w:rPr>
              <w:t>оля,</w:t>
            </w:r>
            <w:r w:rsidR="00E10ECD" w:rsidRPr="0074734B">
              <w:rPr>
                <w:sz w:val="22"/>
                <w:szCs w:val="22"/>
              </w:rPr>
              <w:t xml:space="preserve"> не отмеченные «*» и</w:t>
            </w:r>
            <w:r w:rsidRPr="0074734B">
              <w:rPr>
                <w:sz w:val="22"/>
                <w:szCs w:val="22"/>
              </w:rPr>
              <w:t xml:space="preserve"> доступные для </w:t>
            </w:r>
            <w:r w:rsidR="00E10ECD" w:rsidRPr="0074734B">
              <w:rPr>
                <w:sz w:val="22"/>
                <w:szCs w:val="22"/>
              </w:rPr>
              <w:t xml:space="preserve">редактирования, </w:t>
            </w:r>
            <w:r w:rsidRPr="0074734B">
              <w:rPr>
                <w:sz w:val="22"/>
                <w:szCs w:val="22"/>
              </w:rPr>
              <w:t xml:space="preserve">заполняются </w:t>
            </w:r>
            <w:r w:rsidR="00E10ECD" w:rsidRPr="0074734B">
              <w:rPr>
                <w:sz w:val="22"/>
                <w:szCs w:val="22"/>
              </w:rPr>
              <w:t>при наличии соответствующей информации.</w:t>
            </w:r>
          </w:p>
          <w:p w:rsidR="00586600" w:rsidRPr="00586600" w:rsidRDefault="00586600" w:rsidP="00D21A00">
            <w:pPr>
              <w:pStyle w:val="af3"/>
              <w:numPr>
                <w:ilvl w:val="0"/>
                <w:numId w:val="2"/>
              </w:numPr>
              <w:tabs>
                <w:tab w:val="left" w:pos="252"/>
              </w:tabs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2.3. Повторяющуюся в полях РК СЗО информацию можно копировать и вставлять, используя </w:t>
            </w:r>
            <w:r w:rsidR="00625D19">
              <w:rPr>
                <w:sz w:val="22"/>
                <w:szCs w:val="22"/>
              </w:rPr>
              <w:t xml:space="preserve">соответствующие команды «Копировать»/ «Вставить» (контекстное меню) или </w:t>
            </w:r>
            <w:r>
              <w:rPr>
                <w:sz w:val="22"/>
                <w:szCs w:val="22"/>
              </w:rPr>
              <w:t xml:space="preserve">комбинацию </w:t>
            </w:r>
            <w:r w:rsidR="00625D19">
              <w:rPr>
                <w:sz w:val="22"/>
                <w:szCs w:val="22"/>
              </w:rPr>
              <w:t xml:space="preserve">клавиш </w:t>
            </w:r>
            <w:r>
              <w:rPr>
                <w:sz w:val="22"/>
                <w:szCs w:val="22"/>
              </w:rPr>
              <w:t xml:space="preserve"> </w:t>
            </w:r>
            <w:r w:rsidR="00625D19">
              <w:rPr>
                <w:sz w:val="22"/>
                <w:szCs w:val="22"/>
              </w:rPr>
              <w:t>ctrl+C/ctrl+</w:t>
            </w:r>
            <w:r w:rsidRPr="00586600">
              <w:rPr>
                <w:sz w:val="22"/>
                <w:szCs w:val="22"/>
              </w:rPr>
              <w:t>V</w:t>
            </w:r>
            <w:r w:rsidR="00625D19">
              <w:rPr>
                <w:sz w:val="22"/>
                <w:szCs w:val="22"/>
              </w:rPr>
              <w:t xml:space="preserve">. </w:t>
            </w:r>
          </w:p>
          <w:p w:rsidR="006758D7" w:rsidRPr="0074734B" w:rsidRDefault="00E10ECD" w:rsidP="00D21A00">
            <w:pPr>
              <w:pStyle w:val="af3"/>
              <w:numPr>
                <w:ilvl w:val="0"/>
                <w:numId w:val="2"/>
              </w:numPr>
              <w:tabs>
                <w:tab w:val="left" w:pos="252"/>
              </w:tabs>
              <w:spacing w:after="0" w:line="240" w:lineRule="auto"/>
              <w:ind w:left="0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 xml:space="preserve">2.3. Принцип заполнения полей РК СЗО с примерами заполнения </w:t>
            </w:r>
            <w:r w:rsidRPr="0074734B">
              <w:rPr>
                <w:sz w:val="22"/>
                <w:szCs w:val="22"/>
              </w:rPr>
              <w:lastRenderedPageBreak/>
              <w:t xml:space="preserve">приведен в </w:t>
            </w:r>
            <w:hyperlink w:anchor="таблица" w:history="1">
              <w:r w:rsidR="006758D7" w:rsidRPr="0074734B">
                <w:rPr>
                  <w:rStyle w:val="af1"/>
                  <w:sz w:val="22"/>
                  <w:szCs w:val="22"/>
                </w:rPr>
                <w:t>приложении  к данной инструкции</w:t>
              </w:r>
            </w:hyperlink>
            <w:del w:id="2" w:author="Астахин Сергей Михайлович" w:date="2020-06-25T13:19:00Z">
              <w:r w:rsidR="000D17AF" w:rsidRPr="0074734B" w:rsidDel="008C7728">
                <w:rPr>
                  <w:sz w:val="22"/>
                  <w:szCs w:val="22"/>
                </w:rPr>
                <w:delText>)</w:delText>
              </w:r>
            </w:del>
            <w:r w:rsidR="000D17AF" w:rsidRPr="0074734B">
              <w:rPr>
                <w:sz w:val="22"/>
                <w:szCs w:val="22"/>
              </w:rPr>
              <w:t>.</w:t>
            </w:r>
          </w:p>
          <w:p w:rsidR="00BF0FBE" w:rsidRPr="0074734B" w:rsidRDefault="00894B4E" w:rsidP="00BF0FBE">
            <w:pPr>
              <w:pStyle w:val="af3"/>
              <w:tabs>
                <w:tab w:val="left" w:pos="318"/>
              </w:tabs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2.4.</w:t>
            </w:r>
            <w:r w:rsidR="00BF0FBE" w:rsidRPr="0074734B">
              <w:rPr>
                <w:sz w:val="22"/>
                <w:szCs w:val="22"/>
              </w:rPr>
              <w:t xml:space="preserve"> РК СЗО разделена на несколько блоков (областей) для заполнения полей РК. Если при создании РК некоторые поля не видны, необходимо подвести курсор мыши на границу свернутой области и нажать левую кнопку мыши.</w:t>
            </w:r>
          </w:p>
          <w:p w:rsidR="00BF0FBE" w:rsidRPr="0074734B" w:rsidRDefault="00BF0FBE" w:rsidP="00BF0FBE">
            <w:pPr>
              <w:pStyle w:val="af3"/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  <w:r w:rsidRPr="0074734B">
              <w:rPr>
                <w:noProof/>
                <w:sz w:val="22"/>
                <w:szCs w:val="22"/>
              </w:rPr>
              <w:drawing>
                <wp:inline distT="0" distB="0" distL="0" distR="0" wp14:anchorId="56DDC46B" wp14:editId="14C513A4">
                  <wp:extent cx="1998345" cy="249555"/>
                  <wp:effectExtent l="0" t="0" r="190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963" cy="253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0FBE" w:rsidRDefault="00BF0FBE" w:rsidP="00BF0FBE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Область с набором полей будет развернута.</w:t>
            </w:r>
          </w:p>
          <w:p w:rsidR="00BF0FBE" w:rsidRDefault="00BF0FBE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BF0FBE" w:rsidRPr="0074734B" w:rsidRDefault="00BF0FBE" w:rsidP="00BF0FBE">
            <w:pPr>
              <w:tabs>
                <w:tab w:val="left" w:pos="120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BA7B57">
              <w:rPr>
                <w:color w:val="000000" w:themeColor="text1"/>
                <w:sz w:val="22"/>
                <w:szCs w:val="22"/>
              </w:rPr>
              <w:t>При создании карточки а</w:t>
            </w:r>
            <w:r w:rsidRPr="0074734B">
              <w:rPr>
                <w:sz w:val="22"/>
                <w:szCs w:val="22"/>
              </w:rPr>
              <w:t xml:space="preserve">втоматически заполняются поля: Проектный номер и Дата создания (при создании  РК), Номер и Дата регистрации (после регистрации), Ответственное СП  </w:t>
            </w:r>
            <w:r w:rsidR="00BA7B57">
              <w:rPr>
                <w:sz w:val="22"/>
                <w:szCs w:val="22"/>
              </w:rPr>
              <w:t>(</w:t>
            </w:r>
            <w:r w:rsidRPr="0074734B">
              <w:rPr>
                <w:sz w:val="22"/>
                <w:szCs w:val="22"/>
              </w:rPr>
              <w:t xml:space="preserve">структурное подразделение Куратора),  Состояние (при создании - значение Проект), Изменено (при изменении РК) </w:t>
            </w:r>
          </w:p>
          <w:p w:rsidR="00BF0FBE" w:rsidRDefault="00BF0FBE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BF0FBE" w:rsidRDefault="001603D0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К карточке можно прикрепить различные файлы. При создании карточки их нужно поместить в категорию </w:t>
            </w:r>
            <w:r w:rsidRPr="0074734B">
              <w:rPr>
                <w:sz w:val="22"/>
                <w:szCs w:val="22"/>
              </w:rPr>
              <w:t>«Обосновывающие документы»</w:t>
            </w:r>
          </w:p>
          <w:p w:rsidR="006D0F7C" w:rsidRPr="0074734B" w:rsidRDefault="00894B4E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74734B">
              <w:rPr>
                <w:b/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 xml:space="preserve">Заполнение раздела Файлы описано в п. </w:t>
            </w:r>
            <w:r w:rsidR="006D0F7C" w:rsidRPr="0074734B">
              <w:rPr>
                <w:sz w:val="22"/>
                <w:szCs w:val="22"/>
              </w:rPr>
              <w:t xml:space="preserve">2.5. </w:t>
            </w:r>
          </w:p>
          <w:p w:rsidR="00E10ECD" w:rsidRPr="0074734B" w:rsidRDefault="00E10ECD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360055" w:rsidRPr="00CF7651" w:rsidRDefault="001603D0" w:rsidP="00D21A00">
            <w:pPr>
              <w:tabs>
                <w:tab w:val="left" w:pos="284"/>
                <w:tab w:val="left" w:pos="851"/>
                <w:tab w:val="left" w:pos="993"/>
              </w:tabs>
              <w:spacing w:after="0" w:line="240" w:lineRule="auto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 xml:space="preserve">Заполненную карточку СЗО распечатывать не нужно. Это делает Казначейство после завершения процедуры согласования </w:t>
            </w:r>
          </w:p>
          <w:p w:rsidR="00BB0275" w:rsidRDefault="00BB0275" w:rsidP="00D21A00">
            <w:pPr>
              <w:spacing w:after="0" w:line="240" w:lineRule="auto"/>
              <w:rPr>
                <w:sz w:val="22"/>
                <w:szCs w:val="22"/>
              </w:rPr>
            </w:pPr>
          </w:p>
          <w:p w:rsidR="002D5E2D" w:rsidRDefault="000552F7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Если в Системе создается несколько РК СЗО с одинаковыми реквизитами, можно создать </w:t>
            </w:r>
            <w:r w:rsidRPr="00E25B90">
              <w:rPr>
                <w:b/>
                <w:sz w:val="22"/>
                <w:szCs w:val="22"/>
              </w:rPr>
              <w:t xml:space="preserve">копию </w:t>
            </w:r>
            <w:r w:rsidR="002B313B">
              <w:rPr>
                <w:sz w:val="22"/>
                <w:szCs w:val="22"/>
              </w:rPr>
              <w:t>уже созданной в Системе РК СЗО. Для этого</w:t>
            </w:r>
            <w:r w:rsidR="001603D0">
              <w:rPr>
                <w:sz w:val="22"/>
                <w:szCs w:val="22"/>
              </w:rPr>
              <w:t xml:space="preserve"> необходимо</w:t>
            </w:r>
            <w:r w:rsidR="002D5E2D">
              <w:rPr>
                <w:sz w:val="22"/>
                <w:szCs w:val="22"/>
              </w:rPr>
              <w:t>:</w:t>
            </w:r>
          </w:p>
          <w:p w:rsidR="002D5E2D" w:rsidRDefault="002D5E2D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-открыть заполненную РК СЗО;</w:t>
            </w:r>
          </w:p>
          <w:p w:rsidR="00E34467" w:rsidRDefault="002D5E2D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  <w:r w:rsidR="002B313B">
              <w:rPr>
                <w:sz w:val="22"/>
                <w:szCs w:val="22"/>
              </w:rPr>
              <w:t xml:space="preserve"> в левом меню Системы выбра</w:t>
            </w:r>
            <w:r>
              <w:rPr>
                <w:sz w:val="22"/>
                <w:szCs w:val="22"/>
              </w:rPr>
              <w:t>ть команду Другие/Создать копию;</w:t>
            </w:r>
          </w:p>
          <w:p w:rsidR="002D5E2D" w:rsidRDefault="002D5E2D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 в новой  РК СЗО отредактировать заполненные поля</w:t>
            </w:r>
            <w:r w:rsidR="000609DF">
              <w:rPr>
                <w:sz w:val="22"/>
                <w:szCs w:val="22"/>
              </w:rPr>
              <w:t>;</w:t>
            </w:r>
          </w:p>
          <w:p w:rsidR="000609DF" w:rsidRDefault="000609DF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 удалить вложенные файлы</w:t>
            </w:r>
            <w:r w:rsidR="003D6FEA">
              <w:rPr>
                <w:sz w:val="22"/>
                <w:szCs w:val="22"/>
              </w:rPr>
              <w:t xml:space="preserve"> в области Файлы</w:t>
            </w:r>
            <w:r>
              <w:rPr>
                <w:sz w:val="22"/>
                <w:szCs w:val="22"/>
              </w:rPr>
              <w:t>, разместив указатель мыши на файле</w:t>
            </w:r>
            <w:r w:rsidR="003D6FEA">
              <w:rPr>
                <w:sz w:val="22"/>
                <w:szCs w:val="22"/>
              </w:rPr>
              <w:t xml:space="preserve"> и выбрав в меню (правой кнопки мыши) команду «удалить».</w:t>
            </w:r>
          </w:p>
          <w:p w:rsidR="002B313B" w:rsidRDefault="003D6FEA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Для добавления новых файлов см. п.2.5.</w:t>
            </w:r>
          </w:p>
          <w:p w:rsidR="00E20664" w:rsidRPr="0074734B" w:rsidRDefault="00E20664" w:rsidP="00D21A00">
            <w:pPr>
              <w:pStyle w:val="af3"/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</w:p>
        </w:tc>
      </w:tr>
      <w:tr w:rsidR="00E20664" w:rsidRPr="00F135B5" w:rsidTr="00044F90">
        <w:tc>
          <w:tcPr>
            <w:tcW w:w="7225" w:type="dxa"/>
            <w:tcBorders>
              <w:top w:val="single" w:sz="4" w:space="0" w:color="auto"/>
              <w:bottom w:val="nil"/>
            </w:tcBorders>
          </w:tcPr>
          <w:p w:rsidR="00E20664" w:rsidRPr="00F135B5" w:rsidRDefault="000E6737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12015" w:dyaOrig="5565" w14:anchorId="79B0D1D3">
                <v:shape id="_x0000_i1030" type="#_x0000_t75" style="width:337.2pt;height:156pt" o:ole="">
                  <v:imagedata r:id="rId26" o:title=""/>
                </v:shape>
                <o:OLEObject Type="Embed" ProgID="PBrush" ShapeID="_x0000_i1030" DrawAspect="Content" ObjectID="_1656764133" r:id="rId27"/>
              </w:object>
            </w:r>
          </w:p>
          <w:p w:rsidR="00E20664" w:rsidRPr="00F135B5" w:rsidRDefault="00E20664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  <w:p w:rsidR="00E20664" w:rsidRPr="00F135B5" w:rsidRDefault="000E6737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9000" w:dyaOrig="3420" w14:anchorId="0F6E978D">
                <v:shape id="_x0000_i1031" type="#_x0000_t75" style="width:343.2pt;height:131.4pt" o:ole="">
                  <v:imagedata r:id="rId28" o:title=""/>
                </v:shape>
                <o:OLEObject Type="Embed" ProgID="PBrush" ShapeID="_x0000_i1031" DrawAspect="Content" ObjectID="_1656764134" r:id="rId29"/>
              </w:object>
            </w:r>
          </w:p>
          <w:p w:rsidR="00F37C46" w:rsidRPr="00F135B5" w:rsidRDefault="00F37C46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  <w:p w:rsidR="00E20664" w:rsidRPr="00F135B5" w:rsidRDefault="00044F90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9120" w:dyaOrig="4665" w14:anchorId="20B8A510">
                <v:shape id="_x0000_i1032" type="#_x0000_t75" style="width:340.2pt;height:173.4pt" o:ole="">
                  <v:imagedata r:id="rId30" o:title=""/>
                </v:shape>
                <o:OLEObject Type="Embed" ProgID="PBrush" ShapeID="_x0000_i1032" DrawAspect="Content" ObjectID="_1656764135" r:id="rId31"/>
              </w:object>
            </w:r>
          </w:p>
          <w:p w:rsidR="00F37C46" w:rsidRPr="00F135B5" w:rsidRDefault="00F37C46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  <w:p w:rsidR="00F37C46" w:rsidRPr="00F135B5" w:rsidRDefault="00F37C46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4877" w:dyaOrig="1603" w14:anchorId="66A10A10">
                <v:shape id="_x0000_i1033" type="#_x0000_t75" style="width:243pt;height:79.8pt" o:ole="">
                  <v:imagedata r:id="rId32" o:title=""/>
                </v:shape>
                <o:OLEObject Type="Embed" ProgID="PBrush" ShapeID="_x0000_i1033" DrawAspect="Content" ObjectID="_1656764136" r:id="rId33"/>
              </w:object>
            </w:r>
          </w:p>
          <w:p w:rsidR="00E20664" w:rsidRPr="00F135B5" w:rsidRDefault="00E20664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single" w:sz="4" w:space="0" w:color="auto"/>
              <w:bottom w:val="nil"/>
            </w:tcBorders>
          </w:tcPr>
          <w:p w:rsidR="000E6737" w:rsidRPr="00F135B5" w:rsidRDefault="000E6737" w:rsidP="00044F90">
            <w:pPr>
              <w:pStyle w:val="af3"/>
              <w:numPr>
                <w:ilvl w:val="1"/>
                <w:numId w:val="13"/>
              </w:num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lastRenderedPageBreak/>
              <w:t xml:space="preserve">Для добавления файла в РК </w:t>
            </w:r>
            <w:r w:rsidR="001603D0">
              <w:rPr>
                <w:sz w:val="22"/>
                <w:szCs w:val="22"/>
              </w:rPr>
              <w:t>СЗО нужно</w:t>
            </w:r>
            <w:r w:rsidRPr="00F135B5">
              <w:rPr>
                <w:sz w:val="22"/>
                <w:szCs w:val="22"/>
              </w:rPr>
              <w:t xml:space="preserve"> использовать область «Файлы» </w:t>
            </w:r>
            <w:r w:rsidR="001603D0">
              <w:rPr>
                <w:sz w:val="22"/>
                <w:szCs w:val="22"/>
              </w:rPr>
              <w:t>на</w:t>
            </w:r>
            <w:r w:rsidR="001603D0"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t xml:space="preserve">вкладке «Карточка» </w:t>
            </w:r>
          </w:p>
          <w:p w:rsidR="00F37C46" w:rsidRDefault="00F37C46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F135B5" w:rsidRDefault="00F135B5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0E6737" w:rsidRPr="00F135B5" w:rsidRDefault="000E6737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Либо</w:t>
            </w:r>
          </w:p>
          <w:p w:rsidR="00F135B5" w:rsidRDefault="00F135B5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4804A0" w:rsidRDefault="004804A0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4804A0" w:rsidRDefault="004804A0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0E6737" w:rsidRPr="00F135B5" w:rsidRDefault="000E6737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область «Файлы» </w:t>
            </w:r>
            <w:r w:rsidR="001603D0">
              <w:rPr>
                <w:sz w:val="22"/>
                <w:szCs w:val="22"/>
              </w:rPr>
              <w:t>на</w:t>
            </w:r>
            <w:r w:rsidR="001603D0"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t>вкладке «Файлы и связи».</w:t>
            </w:r>
          </w:p>
          <w:p w:rsidR="000E6737" w:rsidRDefault="000E6737" w:rsidP="008B1DA0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В области «Файлы» подвести курсор мыши к кнопке справа </w:t>
            </w: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F9F219C" wp14:editId="36D932DE">
                  <wp:extent cx="142875" cy="375920"/>
                  <wp:effectExtent l="0" t="0" r="0" b="508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37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, в появившемся меню выбрать команду «Загрузить файлы».</w:t>
            </w:r>
          </w:p>
          <w:p w:rsidR="006D2BBA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6D2BBA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6D2BBA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6D2BBA" w:rsidRPr="00F135B5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0E6737" w:rsidRPr="00F135B5" w:rsidRDefault="000E6737" w:rsidP="00044F90">
            <w:pPr>
              <w:pStyle w:val="af3"/>
              <w:tabs>
                <w:tab w:val="left" w:pos="0"/>
                <w:tab w:val="left" w:pos="455"/>
              </w:tabs>
              <w:ind w:left="0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Выбрать меню команд можно в контекстном меню, кликнув на </w:t>
            </w:r>
            <w:r w:rsidRPr="00F135B5">
              <w:rPr>
                <w:sz w:val="22"/>
                <w:szCs w:val="22"/>
              </w:rPr>
              <w:lastRenderedPageBreak/>
              <w:t>правую кнопку мыши в области Файлы.</w:t>
            </w:r>
          </w:p>
          <w:p w:rsidR="00E20664" w:rsidRPr="00F135B5" w:rsidRDefault="00335280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Из файловой системы выбрать  необходимый файл для вложения и нажать</w:t>
            </w:r>
            <w:r w:rsidRPr="00F135B5">
              <w:rPr>
                <w:sz w:val="22"/>
                <w:szCs w:val="22"/>
              </w:rPr>
              <w:object w:dxaOrig="1331" w:dyaOrig="394" w14:anchorId="10754E71">
                <v:shape id="_x0000_i1034" type="#_x0000_t75" style="width:66.6pt;height:19.2pt" o:ole="">
                  <v:imagedata r:id="rId35" o:title=""/>
                </v:shape>
                <o:OLEObject Type="Embed" ProgID="PBrush" ShapeID="_x0000_i1034" DrawAspect="Content" ObjectID="_1656764137" r:id="rId36"/>
              </w:object>
            </w:r>
            <w:r w:rsidRPr="00F135B5">
              <w:rPr>
                <w:sz w:val="22"/>
                <w:szCs w:val="22"/>
              </w:rPr>
              <w:t>.</w:t>
            </w:r>
          </w:p>
          <w:p w:rsidR="00F37C46" w:rsidRPr="00F135B5" w:rsidRDefault="00F37C46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:rsidR="00F37C46" w:rsidRPr="00F135B5" w:rsidRDefault="00F37C46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:rsidR="00F37C46" w:rsidRPr="00F135B5" w:rsidRDefault="00F37C46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:rsidR="00F37C46" w:rsidRPr="008B1DA0" w:rsidRDefault="00F37C46" w:rsidP="008B1DA0">
            <w:pPr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8B1DA0">
              <w:rPr>
                <w:sz w:val="22"/>
                <w:szCs w:val="22"/>
              </w:rPr>
              <w:t xml:space="preserve">В окне «Выберите категорию» указать категорию файла: </w:t>
            </w:r>
          </w:p>
          <w:p w:rsidR="00F37C46" w:rsidRPr="00F135B5" w:rsidRDefault="00F37C46" w:rsidP="009A23C2">
            <w:pPr>
              <w:pStyle w:val="af3"/>
              <w:numPr>
                <w:ilvl w:val="0"/>
                <w:numId w:val="4"/>
              </w:numPr>
              <w:tabs>
                <w:tab w:val="left" w:pos="147"/>
              </w:tabs>
              <w:ind w:left="6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«Обосновывающие документы» – категория файла, которая содержит сканы документов, обосновывающих платеж (</w:t>
            </w:r>
            <w:r w:rsidR="009A23C2">
              <w:rPr>
                <w:sz w:val="22"/>
                <w:szCs w:val="22"/>
              </w:rPr>
              <w:t>счёт, акт, договор или другое</w:t>
            </w:r>
            <w:r w:rsidRPr="00F135B5">
              <w:rPr>
                <w:sz w:val="22"/>
                <w:szCs w:val="22"/>
              </w:rPr>
              <w:t>)</w:t>
            </w:r>
          </w:p>
        </w:tc>
      </w:tr>
      <w:tr w:rsidR="00E20664" w:rsidRPr="00F135B5" w:rsidTr="00044F90">
        <w:trPr>
          <w:trHeight w:val="3801"/>
        </w:trPr>
        <w:tc>
          <w:tcPr>
            <w:tcW w:w="7225" w:type="dxa"/>
            <w:tcBorders>
              <w:top w:val="nil"/>
              <w:bottom w:val="nil"/>
            </w:tcBorders>
          </w:tcPr>
          <w:p w:rsidR="00E20664" w:rsidRPr="00F135B5" w:rsidRDefault="00044F90" w:rsidP="00044F90">
            <w:pPr>
              <w:tabs>
                <w:tab w:val="left" w:pos="252"/>
              </w:tabs>
              <w:spacing w:after="60"/>
              <w:jc w:val="center"/>
              <w:rPr>
                <w:color w:val="FF0000"/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6888" w:dyaOrig="4320" w14:anchorId="7F4EF500">
                <v:shape id="_x0000_i1035" type="#_x0000_t75" style="width:340.2pt;height:213.6pt" o:ole="">
                  <v:imagedata r:id="rId37" o:title=""/>
                </v:shape>
                <o:OLEObject Type="Embed" ProgID="PBrush" ShapeID="_x0000_i1035" DrawAspect="Content" ObjectID="_1656764138" r:id="rId38"/>
              </w:object>
            </w:r>
          </w:p>
        </w:tc>
        <w:tc>
          <w:tcPr>
            <w:tcW w:w="3685" w:type="dxa"/>
            <w:tcBorders>
              <w:top w:val="nil"/>
              <w:bottom w:val="nil"/>
            </w:tcBorders>
          </w:tcPr>
          <w:p w:rsidR="00E20664" w:rsidRPr="00F135B5" w:rsidRDefault="00335280" w:rsidP="00044F90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Загруженные документы отобразятся в разделе «Файлы» в категории «Обосновывающие документы»</w:t>
            </w:r>
            <w:r w:rsidR="00BB586E" w:rsidRPr="00F135B5">
              <w:rPr>
                <w:sz w:val="22"/>
                <w:szCs w:val="22"/>
              </w:rPr>
              <w:t>.</w:t>
            </w:r>
          </w:p>
          <w:p w:rsidR="00F37C46" w:rsidRPr="00F135B5" w:rsidRDefault="00F37C46" w:rsidP="00044F90">
            <w:pPr>
              <w:tabs>
                <w:tab w:val="left" w:pos="455"/>
              </w:tabs>
              <w:spacing w:after="0"/>
              <w:rPr>
                <w:color w:val="FF0000"/>
                <w:sz w:val="22"/>
                <w:szCs w:val="22"/>
              </w:rPr>
            </w:pPr>
          </w:p>
          <w:p w:rsidR="00F37C46" w:rsidRPr="00F135B5" w:rsidDel="00EE1F16" w:rsidRDefault="00F37C46" w:rsidP="00044F90">
            <w:pPr>
              <w:tabs>
                <w:tab w:val="left" w:pos="455"/>
              </w:tabs>
              <w:spacing w:after="0"/>
              <w:rPr>
                <w:del w:id="3" w:author="Астахин Сергей Михайлович" w:date="2020-06-25T13:54:00Z"/>
                <w:color w:val="FF0000"/>
                <w:sz w:val="22"/>
                <w:szCs w:val="22"/>
              </w:rPr>
            </w:pPr>
          </w:p>
          <w:p w:rsidR="00F37C46" w:rsidRPr="00F135B5" w:rsidRDefault="00F37C46" w:rsidP="008B1DA0">
            <w:pPr>
              <w:pStyle w:val="af3"/>
              <w:tabs>
                <w:tab w:val="left" w:pos="455"/>
              </w:tabs>
              <w:spacing w:after="0"/>
              <w:ind w:left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В зависимости от этапа </w:t>
            </w:r>
            <w:r w:rsidR="00431ED1" w:rsidRPr="00F135B5">
              <w:rPr>
                <w:sz w:val="22"/>
                <w:szCs w:val="22"/>
              </w:rPr>
              <w:t xml:space="preserve">согласования </w:t>
            </w:r>
            <w:r w:rsidR="00EE1F16">
              <w:rPr>
                <w:sz w:val="22"/>
                <w:szCs w:val="22"/>
              </w:rPr>
              <w:t xml:space="preserve">можно выбрать различные </w:t>
            </w:r>
            <w:r w:rsidR="00EE1F16"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t>категори</w:t>
            </w:r>
            <w:r w:rsidR="00EE1F16">
              <w:rPr>
                <w:sz w:val="22"/>
                <w:szCs w:val="22"/>
              </w:rPr>
              <w:t>и для присоединяемого</w:t>
            </w:r>
            <w:r w:rsidRPr="00F135B5">
              <w:rPr>
                <w:sz w:val="22"/>
                <w:szCs w:val="22"/>
              </w:rPr>
              <w:t xml:space="preserve"> файла:</w:t>
            </w:r>
          </w:p>
          <w:p w:rsidR="00F37C46" w:rsidRPr="00F135B5" w:rsidRDefault="00F37C46" w:rsidP="008B1DA0">
            <w:pPr>
              <w:pStyle w:val="af3"/>
              <w:tabs>
                <w:tab w:val="left" w:pos="455"/>
              </w:tabs>
              <w:spacing w:after="0"/>
              <w:ind w:left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- «Основной документ» (печатная форма согласованной СЗО и скан утвержденной СЗО)</w:t>
            </w:r>
            <w:r w:rsidR="00EE1F16">
              <w:rPr>
                <w:sz w:val="22"/>
                <w:szCs w:val="22"/>
              </w:rPr>
              <w:t xml:space="preserve"> – не присоединяется</w:t>
            </w:r>
            <w:r w:rsidRPr="00F135B5">
              <w:rPr>
                <w:sz w:val="22"/>
                <w:szCs w:val="22"/>
              </w:rPr>
              <w:t>;</w:t>
            </w:r>
          </w:p>
          <w:p w:rsidR="00431ED1" w:rsidRPr="00F135B5" w:rsidRDefault="00F37C46" w:rsidP="00405364">
            <w:pPr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- «Замечания/Предложения» - </w:t>
            </w:r>
            <w:r w:rsidR="00EE1F16" w:rsidRPr="00F135B5">
              <w:rPr>
                <w:sz w:val="22"/>
                <w:szCs w:val="22"/>
              </w:rPr>
              <w:t xml:space="preserve"> файлы с замечаниями</w:t>
            </w:r>
            <w:r w:rsidR="00EE1F16">
              <w:rPr>
                <w:sz w:val="22"/>
                <w:szCs w:val="22"/>
              </w:rPr>
              <w:t xml:space="preserve"> и ко</w:t>
            </w:r>
            <w:r w:rsidR="00405364">
              <w:rPr>
                <w:sz w:val="22"/>
                <w:szCs w:val="22"/>
              </w:rPr>
              <w:t>м</w:t>
            </w:r>
            <w:r w:rsidR="00EE1F16">
              <w:rPr>
                <w:sz w:val="22"/>
                <w:szCs w:val="22"/>
              </w:rPr>
              <w:t>ментариями</w:t>
            </w:r>
            <w:r w:rsidR="00EE1F16" w:rsidRPr="00F135B5">
              <w:rPr>
                <w:sz w:val="22"/>
                <w:szCs w:val="22"/>
              </w:rPr>
              <w:t xml:space="preserve"> </w:t>
            </w:r>
            <w:r w:rsidR="00405364">
              <w:rPr>
                <w:sz w:val="22"/>
                <w:szCs w:val="22"/>
              </w:rPr>
              <w:t>на этапе согласования.</w:t>
            </w:r>
          </w:p>
        </w:tc>
      </w:tr>
      <w:tr w:rsidR="00E20664" w:rsidRPr="00F135B5" w:rsidTr="00CA2DB9">
        <w:trPr>
          <w:trHeight w:val="992"/>
        </w:trPr>
        <w:tc>
          <w:tcPr>
            <w:tcW w:w="7225" w:type="dxa"/>
            <w:tcBorders>
              <w:top w:val="nil"/>
              <w:bottom w:val="nil"/>
            </w:tcBorders>
          </w:tcPr>
          <w:p w:rsidR="00E20664" w:rsidRDefault="00335280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6670" w:dyaOrig="2703" w14:anchorId="131A0ACC">
                <v:shape id="_x0000_i1036" type="#_x0000_t75" style="width:333.6pt;height:136.2pt" o:ole="">
                  <v:imagedata r:id="rId39" o:title=""/>
                </v:shape>
                <o:OLEObject Type="Embed" ProgID="PBrush" ShapeID="_x0000_i1036" DrawAspect="Content" ObjectID="_1656764139" r:id="rId40"/>
              </w:object>
            </w:r>
          </w:p>
          <w:p w:rsidR="00CA2DB9" w:rsidRDefault="00CA2DB9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:rsidR="00CA2DB9" w:rsidRDefault="00CA2DB9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:rsidR="00CA2DB9" w:rsidRPr="00F135B5" w:rsidRDefault="00CA2DB9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lastRenderedPageBreak/>
              <w:drawing>
                <wp:inline distT="0" distB="0" distL="0" distR="0" wp14:anchorId="6CDEC564" wp14:editId="39477FAB">
                  <wp:extent cx="4315175" cy="2070339"/>
                  <wp:effectExtent l="0" t="0" r="0" b="635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607" cy="2071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nil"/>
              <w:bottom w:val="nil"/>
            </w:tcBorders>
          </w:tcPr>
          <w:p w:rsidR="00E20664" w:rsidRPr="00F135B5" w:rsidRDefault="00335280" w:rsidP="00044F90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455"/>
              </w:tabs>
              <w:spacing w:after="0" w:line="240" w:lineRule="auto"/>
              <w:ind w:left="0" w:firstLine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lastRenderedPageBreak/>
              <w:t>Сохранить РК.  </w:t>
            </w:r>
          </w:p>
          <w:p w:rsidR="00E20664" w:rsidRPr="00F135B5" w:rsidRDefault="00335280" w:rsidP="00044F90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Для сохранения РК СЗО нажать кнопку </w:t>
            </w:r>
            <w:r w:rsidRPr="00F135B5">
              <w:rPr>
                <w:sz w:val="22"/>
                <w:szCs w:val="22"/>
              </w:rPr>
              <w:object w:dxaOrig="1032" w:dyaOrig="747" w14:anchorId="691CE915">
                <v:shape id="_x0000_i1037" type="#_x0000_t75" style="width:51.6pt;height:37.2pt" o:ole="">
                  <v:imagedata r:id="rId42" o:title=""/>
                </v:shape>
                <o:OLEObject Type="Embed" ProgID="PBrush" ShapeID="_x0000_i1037" DrawAspect="Content" ObjectID="_1656764140" r:id="rId43"/>
              </w:object>
            </w:r>
            <w:r w:rsidRPr="00F135B5">
              <w:rPr>
                <w:sz w:val="22"/>
                <w:szCs w:val="22"/>
              </w:rPr>
              <w:t xml:space="preserve"> в левом меню системы (либо комбинацию клавиш </w:t>
            </w:r>
            <w:r w:rsidRPr="00F135B5">
              <w:rPr>
                <w:sz w:val="22"/>
                <w:szCs w:val="22"/>
                <w:lang w:val="en-US"/>
              </w:rPr>
              <w:t>Ctrl</w:t>
            </w:r>
            <w:r w:rsidRPr="00F135B5">
              <w:rPr>
                <w:sz w:val="22"/>
                <w:szCs w:val="22"/>
              </w:rPr>
              <w:t>+</w:t>
            </w:r>
            <w:r w:rsidRPr="00F135B5">
              <w:rPr>
                <w:sz w:val="22"/>
                <w:szCs w:val="22"/>
                <w:lang w:val="en-US"/>
              </w:rPr>
              <w:t>S</w:t>
            </w:r>
            <w:r w:rsidRPr="00F135B5">
              <w:rPr>
                <w:sz w:val="22"/>
                <w:szCs w:val="22"/>
              </w:rPr>
              <w:t>) .</w:t>
            </w:r>
          </w:p>
          <w:p w:rsidR="00F54EE7" w:rsidRDefault="00335280" w:rsidP="007205DC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Если в РК вносились изменения, то для сохранения изменений нажать </w:t>
            </w: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526B495" wp14:editId="08EA6577">
                  <wp:extent cx="679450" cy="568960"/>
                  <wp:effectExtent l="0" t="0" r="6350" b="254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Рисунок 40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397" cy="571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.</w:t>
            </w:r>
            <w:r w:rsidR="007205DC">
              <w:rPr>
                <w:sz w:val="22"/>
                <w:szCs w:val="22"/>
              </w:rPr>
              <w:t xml:space="preserve"> </w:t>
            </w:r>
          </w:p>
          <w:p w:rsidR="00CA2DB9" w:rsidRDefault="00CA2DB9" w:rsidP="007205DC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</w:p>
          <w:p w:rsidR="007205DC" w:rsidRPr="00CA2DB9" w:rsidRDefault="007205DC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455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CA2DB9">
              <w:rPr>
                <w:sz w:val="22"/>
                <w:szCs w:val="22"/>
              </w:rPr>
              <w:t>Создание связ</w:t>
            </w:r>
            <w:r w:rsidR="00EE1F16">
              <w:rPr>
                <w:sz w:val="22"/>
                <w:szCs w:val="22"/>
              </w:rPr>
              <w:t>и</w:t>
            </w:r>
            <w:r w:rsidRPr="00CA2DB9">
              <w:rPr>
                <w:sz w:val="22"/>
                <w:szCs w:val="22"/>
              </w:rPr>
              <w:t xml:space="preserve"> с документом</w:t>
            </w:r>
            <w:r w:rsidR="00EE1F16">
              <w:rPr>
                <w:sz w:val="22"/>
                <w:szCs w:val="22"/>
              </w:rPr>
              <w:t>.</w:t>
            </w:r>
          </w:p>
          <w:p w:rsidR="007205DC" w:rsidRPr="00F135B5" w:rsidRDefault="007205DC" w:rsidP="007205DC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При необходимости создать связь с другим документом Системы</w:t>
            </w:r>
            <w:r w:rsidR="00EE1F16">
              <w:rPr>
                <w:sz w:val="22"/>
                <w:szCs w:val="22"/>
              </w:rPr>
              <w:t xml:space="preserve"> </w:t>
            </w:r>
            <w:r w:rsidR="00EE1F16">
              <w:rPr>
                <w:sz w:val="22"/>
                <w:szCs w:val="22"/>
              </w:rPr>
              <w:lastRenderedPageBreak/>
              <w:t>необходимо</w:t>
            </w:r>
            <w:r w:rsidRPr="00F135B5">
              <w:rPr>
                <w:sz w:val="22"/>
                <w:szCs w:val="22"/>
              </w:rPr>
              <w:t xml:space="preserve"> перейти на вкладку «Файлы и связи»</w:t>
            </w:r>
            <w:r w:rsidR="00EE1F16">
              <w:rPr>
                <w:sz w:val="22"/>
                <w:szCs w:val="22"/>
              </w:rPr>
              <w:t xml:space="preserve"> и</w:t>
            </w:r>
            <w:r w:rsidRPr="00F135B5">
              <w:rPr>
                <w:sz w:val="22"/>
                <w:szCs w:val="22"/>
              </w:rPr>
              <w:t xml:space="preserve"> нажать </w:t>
            </w: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39CC5293" wp14:editId="6E889416">
                  <wp:extent cx="857250" cy="247650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.</w:t>
            </w:r>
          </w:p>
          <w:p w:rsidR="007205DC" w:rsidRPr="00F135B5" w:rsidRDefault="007205DC" w:rsidP="007205DC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окне «Связь» заполнить поля «Тип связи» (из списка) и «Связанный документ» (из папки «Все документы» и нажать «Сохранить».</w:t>
            </w:r>
          </w:p>
          <w:p w:rsidR="007205DC" w:rsidRPr="00F135B5" w:rsidRDefault="007205DC" w:rsidP="00452E63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разделе «Связи с документами» появится ссылка на связанный документ.</w:t>
            </w:r>
          </w:p>
        </w:tc>
      </w:tr>
      <w:tr w:rsidR="00E20664" w:rsidRPr="00F135B5" w:rsidTr="00044F90">
        <w:trPr>
          <w:trHeight w:val="2217"/>
        </w:trPr>
        <w:tc>
          <w:tcPr>
            <w:tcW w:w="7225" w:type="dxa"/>
            <w:tcBorders>
              <w:top w:val="nil"/>
              <w:bottom w:val="nil"/>
            </w:tcBorders>
          </w:tcPr>
          <w:p w:rsidR="00E20664" w:rsidRPr="00F135B5" w:rsidRDefault="003C46CD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7105" w:dyaOrig="3355" w14:anchorId="01DA726E">
                <v:shape id="_x0000_i1038" type="#_x0000_t75" style="width:341.4pt;height:160.2pt" o:ole="">
                  <v:imagedata r:id="rId46" o:title=""/>
                </v:shape>
                <o:OLEObject Type="Embed" ProgID="PBrush" ShapeID="_x0000_i1038" DrawAspect="Content" ObjectID="_1656764141" r:id="rId47"/>
              </w:object>
            </w:r>
          </w:p>
          <w:p w:rsidR="007945F1" w:rsidRDefault="00044F90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11100" w:dyaOrig="4650" w14:anchorId="34649D7C">
                <v:shape id="_x0000_i1039" type="#_x0000_t75" style="width:290.4pt;height:121.8pt" o:ole="">
                  <v:imagedata r:id="rId48" o:title=""/>
                </v:shape>
                <o:OLEObject Type="Embed" ProgID="PBrush" ShapeID="_x0000_i1039" DrawAspect="Content" ObjectID="_1656764142" r:id="rId49"/>
              </w:object>
            </w:r>
          </w:p>
          <w:p w:rsidR="00044F90" w:rsidRPr="00F135B5" w:rsidRDefault="00044F90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7118" w:dyaOrig="3763" w14:anchorId="5ED7C211">
                <v:shape id="_x0000_i1040" type="#_x0000_t75" style="width:329.4pt;height:174.6pt" o:ole="">
                  <v:imagedata r:id="rId50" o:title=""/>
                </v:shape>
                <o:OLEObject Type="Embed" ProgID="PBrush" ShapeID="_x0000_i1040" DrawAspect="Content" ObjectID="_1656764143" r:id="rId51"/>
              </w:object>
            </w:r>
          </w:p>
        </w:tc>
        <w:tc>
          <w:tcPr>
            <w:tcW w:w="3685" w:type="dxa"/>
            <w:tcBorders>
              <w:top w:val="nil"/>
              <w:bottom w:val="nil"/>
            </w:tcBorders>
          </w:tcPr>
          <w:p w:rsidR="00E20664" w:rsidRPr="00F135B5" w:rsidRDefault="006860D3" w:rsidP="00CA2DB9">
            <w:pPr>
              <w:pStyle w:val="af3"/>
              <w:numPr>
                <w:ilvl w:val="0"/>
                <w:numId w:val="13"/>
              </w:numPr>
              <w:tabs>
                <w:tab w:val="left" w:pos="252"/>
              </w:tabs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Запуск процесса согласования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3.1. Для отправки документа на согласование, необходимо в левой панели меню системы выбрать команду </w:t>
            </w:r>
            <w:r w:rsidRPr="00F135B5">
              <w:rPr>
                <w:sz w:val="22"/>
                <w:szCs w:val="22"/>
              </w:rPr>
              <w:object w:dxaOrig="1195" w:dyaOrig="802" w14:anchorId="12FA73E1">
                <v:shape id="_x0000_i1041" type="#_x0000_t75" style="width:60.6pt;height:40.8pt" o:ole="">
                  <v:imagedata r:id="rId52" o:title=""/>
                </v:shape>
                <o:OLEObject Type="Embed" ProgID="PBrush" ShapeID="_x0000_i1041" DrawAspect="Content" ObjectID="_1656764144" r:id="rId53"/>
              </w:object>
            </w:r>
            <w:r w:rsidRPr="00F135B5">
              <w:rPr>
                <w:sz w:val="22"/>
                <w:szCs w:val="22"/>
              </w:rPr>
              <w:t>.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окне Подтверждение нажать «Да».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object w:dxaOrig="2622" w:dyaOrig="1032" w14:anchorId="2D3C310E">
                <v:shape id="_x0000_i1042" type="#_x0000_t75" style="width:132pt;height:51.6pt" o:ole="">
                  <v:imagedata r:id="rId54" o:title=""/>
                </v:shape>
                <o:OLEObject Type="Embed" ProgID="PBrush" ShapeID="_x0000_i1042" DrawAspect="Content" ObjectID="_1656764145" r:id="rId55"/>
              </w:object>
            </w:r>
          </w:p>
          <w:p w:rsidR="00014A5C" w:rsidRDefault="00014A5C" w:rsidP="00921322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color w:val="000000" w:themeColor="text1"/>
                <w:sz w:val="22"/>
                <w:szCs w:val="22"/>
              </w:rPr>
            </w:pPr>
            <w:r w:rsidRPr="00F135B5">
              <w:rPr>
                <w:color w:val="000000" w:themeColor="text1"/>
                <w:sz w:val="22"/>
                <w:szCs w:val="22"/>
              </w:rPr>
              <w:t xml:space="preserve">Если </w:t>
            </w:r>
            <w:r w:rsidR="00F0611E" w:rsidRPr="00F135B5">
              <w:rPr>
                <w:color w:val="000000" w:themeColor="text1"/>
                <w:sz w:val="22"/>
                <w:szCs w:val="22"/>
              </w:rPr>
              <w:t xml:space="preserve"> заполнены  не все </w:t>
            </w:r>
            <w:r w:rsidRPr="00F135B5">
              <w:rPr>
                <w:color w:val="000000" w:themeColor="text1"/>
                <w:sz w:val="22"/>
                <w:szCs w:val="22"/>
              </w:rPr>
              <w:t xml:space="preserve">обязательные поля , Система выдаст сообщение </w:t>
            </w:r>
            <w:r w:rsidR="007945F1" w:rsidRPr="00F135B5">
              <w:rPr>
                <w:color w:val="000000" w:themeColor="text1"/>
                <w:sz w:val="22"/>
                <w:szCs w:val="22"/>
              </w:rPr>
              <w:t>об ошибке с указанием незаполненных полей.</w:t>
            </w:r>
          </w:p>
          <w:p w:rsidR="00921322" w:rsidRPr="00F135B5" w:rsidRDefault="00921322" w:rsidP="00921322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color w:val="000000" w:themeColor="text1"/>
                <w:sz w:val="22"/>
                <w:szCs w:val="22"/>
              </w:rPr>
            </w:pPr>
          </w:p>
          <w:p w:rsidR="00921322" w:rsidRPr="00F135B5" w:rsidRDefault="00921322" w:rsidP="00921322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3.2. </w:t>
            </w:r>
            <w:r w:rsidR="00F0611E">
              <w:rPr>
                <w:sz w:val="22"/>
                <w:szCs w:val="22"/>
              </w:rPr>
              <w:t xml:space="preserve">Просмотр этапов маршрута </w:t>
            </w:r>
            <w:r w:rsidRPr="00F135B5">
              <w:rPr>
                <w:sz w:val="22"/>
                <w:szCs w:val="22"/>
              </w:rPr>
              <w:t>РК.</w:t>
            </w:r>
          </w:p>
          <w:p w:rsidR="00921322" w:rsidRPr="00F135B5" w:rsidRDefault="00F0611E" w:rsidP="00921322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</w:t>
            </w:r>
            <w:r w:rsidRPr="00F135B5">
              <w:rPr>
                <w:sz w:val="22"/>
                <w:szCs w:val="22"/>
              </w:rPr>
              <w:t xml:space="preserve"> вкладк</w:t>
            </w:r>
            <w:r>
              <w:rPr>
                <w:sz w:val="22"/>
                <w:szCs w:val="22"/>
              </w:rPr>
              <w:t>е</w:t>
            </w:r>
            <w:r w:rsidRPr="00F135B5">
              <w:rPr>
                <w:sz w:val="22"/>
                <w:szCs w:val="22"/>
              </w:rPr>
              <w:t xml:space="preserve"> «Маршрут» </w:t>
            </w:r>
            <w:r>
              <w:rPr>
                <w:sz w:val="22"/>
                <w:szCs w:val="22"/>
              </w:rPr>
              <w:t>в</w:t>
            </w:r>
            <w:r w:rsidR="00921322" w:rsidRPr="00F135B5">
              <w:rPr>
                <w:sz w:val="22"/>
                <w:szCs w:val="22"/>
              </w:rPr>
              <w:t xml:space="preserve"> таблице «Этапы маршрута» отобразятся этапы маршрута согласования документа.</w:t>
            </w:r>
          </w:p>
          <w:p w:rsidR="00921322" w:rsidRDefault="00921322" w:rsidP="00921322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3.2.1. </w:t>
            </w:r>
            <w:r w:rsidR="00F0611E">
              <w:rPr>
                <w:sz w:val="22"/>
                <w:szCs w:val="22"/>
              </w:rPr>
              <w:t xml:space="preserve">В столбце </w:t>
            </w:r>
            <w:r w:rsidR="00F0611E" w:rsidRPr="00F135B5">
              <w:rPr>
                <w:sz w:val="22"/>
                <w:szCs w:val="22"/>
              </w:rPr>
              <w:t>«Состояние»</w:t>
            </w:r>
            <w:r w:rsidR="00F0611E">
              <w:rPr>
                <w:sz w:val="22"/>
                <w:szCs w:val="22"/>
              </w:rPr>
              <w:t xml:space="preserve"> отражается</w:t>
            </w:r>
            <w:r w:rsidR="00D14231">
              <w:rPr>
                <w:sz w:val="22"/>
                <w:szCs w:val="22"/>
              </w:rPr>
              <w:t xml:space="preserve"> «</w:t>
            </w:r>
            <w:r w:rsidR="00F748F5">
              <w:rPr>
                <w:sz w:val="22"/>
                <w:szCs w:val="22"/>
              </w:rPr>
              <w:t>А</w:t>
            </w:r>
            <w:r w:rsidR="00D14231">
              <w:rPr>
                <w:sz w:val="22"/>
                <w:szCs w:val="22"/>
              </w:rPr>
              <w:t>ктивный» этап маршрута</w:t>
            </w:r>
            <w:r w:rsidRPr="00F135B5">
              <w:rPr>
                <w:sz w:val="22"/>
                <w:szCs w:val="22"/>
              </w:rPr>
              <w:t xml:space="preserve">, т.е. </w:t>
            </w:r>
            <w:r w:rsidR="00D14231">
              <w:rPr>
                <w:sz w:val="22"/>
                <w:szCs w:val="22"/>
              </w:rPr>
              <w:t>тот этап, на котором находится документ</w:t>
            </w:r>
            <w:r w:rsidR="00F748F5">
              <w:rPr>
                <w:sz w:val="22"/>
                <w:szCs w:val="22"/>
              </w:rPr>
              <w:t>.</w:t>
            </w:r>
          </w:p>
          <w:p w:rsidR="00E20664" w:rsidRPr="00921322" w:rsidRDefault="00E20664" w:rsidP="00921322">
            <w:pPr>
              <w:rPr>
                <w:sz w:val="22"/>
                <w:szCs w:val="22"/>
              </w:rPr>
            </w:pPr>
          </w:p>
        </w:tc>
      </w:tr>
      <w:tr w:rsidR="00E20664" w:rsidRPr="00F135B5" w:rsidTr="00044F90">
        <w:trPr>
          <w:trHeight w:val="2217"/>
        </w:trPr>
        <w:tc>
          <w:tcPr>
            <w:tcW w:w="7225" w:type="dxa"/>
            <w:tcBorders>
              <w:top w:val="nil"/>
              <w:bottom w:val="single" w:sz="4" w:space="0" w:color="auto"/>
            </w:tcBorders>
          </w:tcPr>
          <w:p w:rsidR="00E20664" w:rsidRPr="00F135B5" w:rsidRDefault="00E20664" w:rsidP="00044F90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nil"/>
              <w:bottom w:val="single" w:sz="4" w:space="0" w:color="auto"/>
            </w:tcBorders>
          </w:tcPr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После запуска процесса согласования</w:t>
            </w:r>
            <w:r w:rsidR="00F748F5">
              <w:rPr>
                <w:sz w:val="22"/>
                <w:szCs w:val="22"/>
              </w:rPr>
              <w:t xml:space="preserve">, в соответствии с маршрутом согласования, </w:t>
            </w:r>
            <w:r w:rsidRPr="00F135B5">
              <w:rPr>
                <w:sz w:val="22"/>
                <w:szCs w:val="22"/>
              </w:rPr>
              <w:t xml:space="preserve"> задание</w:t>
            </w:r>
            <w:r w:rsidR="00F748F5">
              <w:rPr>
                <w:sz w:val="22"/>
                <w:szCs w:val="22"/>
              </w:rPr>
              <w:t xml:space="preserve"> на рассмотрение документа</w:t>
            </w:r>
            <w:r w:rsidRPr="00F135B5">
              <w:rPr>
                <w:sz w:val="22"/>
                <w:szCs w:val="22"/>
              </w:rPr>
              <w:t xml:space="preserve"> придет первому согласующему </w:t>
            </w:r>
            <w:r w:rsidR="00F748F5" w:rsidRPr="00F135B5">
              <w:rPr>
                <w:sz w:val="22"/>
                <w:szCs w:val="22"/>
              </w:rPr>
              <w:t xml:space="preserve"> </w:t>
            </w:r>
            <w:r w:rsidR="00F748F5">
              <w:rPr>
                <w:sz w:val="22"/>
                <w:szCs w:val="22"/>
              </w:rPr>
              <w:t>(</w:t>
            </w:r>
            <w:r w:rsidR="00F748F5" w:rsidRPr="00F135B5">
              <w:rPr>
                <w:sz w:val="22"/>
                <w:szCs w:val="22"/>
              </w:rPr>
              <w:t>в том числе работнику, замещающему его  в СЭД</w:t>
            </w:r>
            <w:r w:rsidR="00F748F5">
              <w:rPr>
                <w:sz w:val="22"/>
                <w:szCs w:val="22"/>
              </w:rPr>
              <w:t>)</w:t>
            </w:r>
            <w:r w:rsidR="00F748F5" w:rsidRPr="00F135B5">
              <w:rPr>
                <w:sz w:val="22"/>
                <w:szCs w:val="22"/>
              </w:rPr>
              <w:t xml:space="preserve"> </w:t>
            </w:r>
            <w:r w:rsidR="00F748F5">
              <w:rPr>
                <w:sz w:val="22"/>
                <w:szCs w:val="22"/>
              </w:rPr>
              <w:t>и появится у него в папке</w:t>
            </w:r>
            <w:r w:rsidRPr="00F135B5">
              <w:rPr>
                <w:sz w:val="22"/>
                <w:szCs w:val="22"/>
              </w:rPr>
              <w:t xml:space="preserve"> Мои задания.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Пример: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b/>
                <w:i/>
                <w:sz w:val="22"/>
                <w:szCs w:val="22"/>
              </w:rPr>
            </w:pPr>
            <w:r w:rsidRPr="00F135B5">
              <w:rPr>
                <w:i/>
                <w:sz w:val="22"/>
                <w:szCs w:val="22"/>
              </w:rPr>
              <w:t>На скриншоте  документ находится на этапе согласования с руководителем СП.</w:t>
            </w:r>
          </w:p>
        </w:tc>
      </w:tr>
      <w:tr w:rsidR="00014A5C" w:rsidRPr="00F135B5" w:rsidTr="00044F90">
        <w:trPr>
          <w:trHeight w:val="2217"/>
        </w:trPr>
        <w:tc>
          <w:tcPr>
            <w:tcW w:w="7225" w:type="dxa"/>
            <w:tcBorders>
              <w:top w:val="nil"/>
            </w:tcBorders>
          </w:tcPr>
          <w:p w:rsidR="00014A5C" w:rsidRPr="00F135B5" w:rsidRDefault="003C46CD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6643" w:dyaOrig="2907" w14:anchorId="27F02BC1">
                <v:shape id="_x0000_i1043" type="#_x0000_t75" style="width:332.4pt;height:145.8pt" o:ole="">
                  <v:imagedata r:id="rId56" o:title=""/>
                </v:shape>
                <o:OLEObject Type="Embed" ProgID="PBrush" ShapeID="_x0000_i1043" DrawAspect="Content" ObjectID="_1656764146" r:id="rId57"/>
              </w:object>
            </w:r>
          </w:p>
          <w:p w:rsidR="00014A5C" w:rsidRPr="00F135B5" w:rsidRDefault="00014A5C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nil"/>
            </w:tcBorders>
          </w:tcPr>
          <w:p w:rsidR="00014A5C" w:rsidRPr="00F135B5" w:rsidRDefault="00014A5C" w:rsidP="00CA2DB9">
            <w:pPr>
              <w:pStyle w:val="af3"/>
              <w:numPr>
                <w:ilvl w:val="0"/>
                <w:numId w:val="13"/>
              </w:numPr>
              <w:tabs>
                <w:tab w:val="left" w:pos="0"/>
              </w:tabs>
              <w:spacing w:after="0" w:line="240" w:lineRule="auto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Возврат  на доработку</w:t>
            </w:r>
          </w:p>
          <w:p w:rsidR="00014A5C" w:rsidRPr="00F135B5" w:rsidRDefault="00014A5C" w:rsidP="00CA2DB9">
            <w:pPr>
              <w:pStyle w:val="af3"/>
              <w:numPr>
                <w:ilvl w:val="2"/>
                <w:numId w:val="13"/>
              </w:numPr>
              <w:tabs>
                <w:tab w:val="left" w:pos="0"/>
              </w:tabs>
              <w:spacing w:after="0" w:line="240" w:lineRule="auto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При необходимости куратор имеет возможность вернуть документ на доработку с этапа согласования при условии, если задание не взято в работу адресатом (исполнителем) задания. </w:t>
            </w:r>
          </w:p>
          <w:p w:rsidR="00014A5C" w:rsidRPr="00F135B5" w:rsidRDefault="00014A5C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Для этого в левом меню выбрать команду «Действия»/«Маршрут»/ «Вернуть на доработку».</w:t>
            </w:r>
          </w:p>
          <w:p w:rsidR="00014A5C" w:rsidRPr="00F135B5" w:rsidRDefault="00014A5C" w:rsidP="00CA2DB9">
            <w:pPr>
              <w:pStyle w:val="af3"/>
              <w:numPr>
                <w:ilvl w:val="2"/>
                <w:numId w:val="13"/>
              </w:numPr>
              <w:tabs>
                <w:tab w:val="left" w:pos="0"/>
              </w:tabs>
              <w:spacing w:after="0" w:line="240" w:lineRule="auto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Документ в состоянии «На доработке» доступен для:</w:t>
            </w:r>
          </w:p>
          <w:p w:rsidR="00014A5C" w:rsidRPr="00F135B5" w:rsidRDefault="00014A5C" w:rsidP="00044F90">
            <w:pPr>
              <w:pStyle w:val="af3"/>
              <w:numPr>
                <w:ilvl w:val="0"/>
                <w:numId w:val="5"/>
              </w:numPr>
              <w:tabs>
                <w:tab w:val="left" w:pos="252"/>
                <w:tab w:val="left" w:pos="492"/>
              </w:tabs>
              <w:ind w:left="34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редактирования полей РК документа, работы с файлами, направления на </w:t>
            </w:r>
            <w:r w:rsidR="006735CF" w:rsidRPr="00F135B5">
              <w:rPr>
                <w:sz w:val="22"/>
                <w:szCs w:val="22"/>
              </w:rPr>
              <w:t>новый цикл  согласования</w:t>
            </w:r>
            <w:r w:rsidRPr="00F135B5">
              <w:rPr>
                <w:sz w:val="22"/>
                <w:szCs w:val="22"/>
              </w:rPr>
              <w:t xml:space="preserve">. </w:t>
            </w:r>
          </w:p>
          <w:p w:rsidR="006735CF" w:rsidRPr="00F135B5" w:rsidRDefault="00014A5C" w:rsidP="00044F90">
            <w:pPr>
              <w:pStyle w:val="af3"/>
              <w:numPr>
                <w:ilvl w:val="0"/>
                <w:numId w:val="5"/>
              </w:numPr>
              <w:tabs>
                <w:tab w:val="left" w:pos="252"/>
                <w:tab w:val="left" w:pos="492"/>
              </w:tabs>
              <w:ind w:left="34" w:firstLine="0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Приостановки процесса согласования (сохранение РК в состоянии проект). </w:t>
            </w:r>
          </w:p>
        </w:tc>
      </w:tr>
      <w:tr w:rsidR="00E20664" w:rsidRPr="00F135B5" w:rsidTr="00044F90">
        <w:tc>
          <w:tcPr>
            <w:tcW w:w="7225" w:type="dxa"/>
            <w:tcBorders>
              <w:top w:val="single" w:sz="4" w:space="0" w:color="auto"/>
              <w:bottom w:val="single" w:sz="4" w:space="0" w:color="auto"/>
            </w:tcBorders>
          </w:tcPr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43CB5392" wp14:editId="7EF3B562">
                  <wp:extent cx="4356340" cy="632471"/>
                  <wp:effectExtent l="0" t="0" r="635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844" cy="634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604AFDD1" wp14:editId="6E3512C4">
                  <wp:extent cx="2795283" cy="2187245"/>
                  <wp:effectExtent l="0" t="0" r="5080" b="381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364" cy="2194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lastRenderedPageBreak/>
              <w:drawing>
                <wp:inline distT="0" distB="0" distL="0" distR="0" wp14:anchorId="45BCB84B" wp14:editId="65C9E0F6">
                  <wp:extent cx="2801721" cy="2272127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304" cy="227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</w:tcPr>
          <w:p w:rsidR="00E20664" w:rsidRPr="00F135B5" w:rsidRDefault="00335280" w:rsidP="00CA2DB9">
            <w:pPr>
              <w:pStyle w:val="af3"/>
              <w:numPr>
                <w:ilvl w:val="0"/>
                <w:numId w:val="13"/>
              </w:numPr>
              <w:tabs>
                <w:tab w:val="left" w:pos="252"/>
              </w:tabs>
              <w:spacing w:after="0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lastRenderedPageBreak/>
              <w:t>Доработка</w:t>
            </w:r>
          </w:p>
          <w:p w:rsidR="00E20664" w:rsidRPr="00F135B5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460"/>
              </w:tabs>
              <w:spacing w:after="0"/>
              <w:ind w:left="0" w:firstLine="34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 В представлении «Мои задания» найти и открыть карточку Задание «Доработка».</w:t>
            </w:r>
          </w:p>
          <w:p w:rsidR="00E20664" w:rsidRPr="00F135B5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460"/>
              </w:tabs>
              <w:ind w:left="0" w:firstLine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окне карточки задания (справа) взять задание в работу, нажав кнопку</w:t>
            </w:r>
          </w:p>
          <w:p w:rsidR="00E20664" w:rsidRPr="00F135B5" w:rsidRDefault="00335280" w:rsidP="00044F90">
            <w:pPr>
              <w:pStyle w:val="af3"/>
              <w:tabs>
                <w:tab w:val="left" w:pos="252"/>
                <w:tab w:val="left" w:pos="316"/>
              </w:tabs>
              <w:ind w:left="0"/>
              <w:jc w:val="both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64AC003D" wp14:editId="35920B56">
                  <wp:extent cx="742315" cy="234315"/>
                  <wp:effectExtent l="0" t="0" r="63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Рисунок 29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55" cy="23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.</w:t>
            </w:r>
          </w:p>
          <w:p w:rsidR="006860D3" w:rsidRDefault="006860D3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6"/>
                <w:tab w:val="left" w:pos="459"/>
              </w:tabs>
              <w:ind w:left="0" w:firstLine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Куратору доступны поля РК для редактирования (см. </w:t>
            </w:r>
            <w:hyperlink w:anchor="поля2" w:history="1">
              <w:r w:rsidRPr="00F135B5">
                <w:rPr>
                  <w:rStyle w:val="af1"/>
                  <w:sz w:val="22"/>
                  <w:szCs w:val="22"/>
                </w:rPr>
                <w:t xml:space="preserve">п. 2.1. </w:t>
              </w:r>
            </w:hyperlink>
            <w:r w:rsidRPr="00F135B5">
              <w:rPr>
                <w:sz w:val="22"/>
                <w:szCs w:val="22"/>
              </w:rPr>
              <w:t xml:space="preserve">) и работа с файлами (см. </w:t>
            </w:r>
            <w:r w:rsidR="001F0486">
              <w:rPr>
                <w:sz w:val="22"/>
                <w:szCs w:val="22"/>
              </w:rPr>
              <w:t>п.2,5)</w:t>
            </w:r>
            <w:r w:rsidRPr="00F135B5">
              <w:rPr>
                <w:sz w:val="22"/>
                <w:szCs w:val="22"/>
              </w:rPr>
              <w:t>.</w:t>
            </w:r>
          </w:p>
          <w:p w:rsidR="008E44A0" w:rsidRPr="00F135B5" w:rsidRDefault="008E44A0" w:rsidP="008E44A0">
            <w:pPr>
              <w:pStyle w:val="af3"/>
              <w:tabs>
                <w:tab w:val="left" w:pos="252"/>
                <w:tab w:val="left" w:pos="316"/>
                <w:tab w:val="left" w:pos="459"/>
              </w:tabs>
              <w:ind w:left="33"/>
              <w:jc w:val="both"/>
              <w:rPr>
                <w:sz w:val="22"/>
                <w:szCs w:val="22"/>
              </w:rPr>
            </w:pPr>
            <w:r w:rsidRPr="008E44A0">
              <w:rPr>
                <w:sz w:val="22"/>
                <w:szCs w:val="22"/>
              </w:rPr>
              <w:t xml:space="preserve">Если поля для </w:t>
            </w:r>
            <w:r w:rsidR="004C28EA">
              <w:rPr>
                <w:sz w:val="22"/>
                <w:szCs w:val="22"/>
              </w:rPr>
              <w:t>редактирования</w:t>
            </w:r>
            <w:r w:rsidRPr="008E44A0">
              <w:rPr>
                <w:sz w:val="22"/>
                <w:szCs w:val="22"/>
              </w:rPr>
              <w:t xml:space="preserve"> не доступны, необходимо в левом меню Системы выбрать команду </w:t>
            </w:r>
            <w:r w:rsidR="004C28EA">
              <w:object w:dxaOrig="1770" w:dyaOrig="1305" w14:anchorId="3CCE3426">
                <v:shape id="_x0000_i1044" type="#_x0000_t75" style="width:57pt;height:42pt" o:ole="">
                  <v:imagedata r:id="rId62" o:title=""/>
                </v:shape>
                <o:OLEObject Type="Embed" ProgID="PBrush" ShapeID="_x0000_i1044" DrawAspect="Content" ObjectID="_1656764147" r:id="rId63"/>
              </w:object>
            </w:r>
            <w:r w:rsidRPr="008E44A0">
              <w:rPr>
                <w:sz w:val="22"/>
                <w:szCs w:val="22"/>
              </w:rPr>
              <w:t xml:space="preserve"> .</w:t>
            </w:r>
          </w:p>
          <w:p w:rsidR="00E20664" w:rsidRPr="00F135B5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6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После доработки документа  нажать кнопку «Начать новый цикл». Задание будет направлено на </w:t>
            </w:r>
            <w:r w:rsidRPr="00F135B5">
              <w:rPr>
                <w:sz w:val="22"/>
                <w:szCs w:val="22"/>
              </w:rPr>
              <w:lastRenderedPageBreak/>
              <w:t xml:space="preserve">новый цикл согласования и поступит в папку «Мои задания» первому согласующему в маршруте. </w:t>
            </w:r>
          </w:p>
          <w:p w:rsidR="00E20664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6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Если задание на доработку пришло с </w:t>
            </w:r>
            <w:r w:rsidR="00434E7E" w:rsidRPr="00F135B5">
              <w:rPr>
                <w:sz w:val="22"/>
                <w:szCs w:val="22"/>
              </w:rPr>
              <w:t>этапа исполнения казначейством</w:t>
            </w:r>
            <w:r w:rsidRPr="00F135B5">
              <w:rPr>
                <w:sz w:val="22"/>
                <w:szCs w:val="22"/>
              </w:rPr>
              <w:t>, после доработки в карточке задания нажать «На согласование с казначейством».</w:t>
            </w:r>
          </w:p>
          <w:p w:rsidR="00E668E1" w:rsidRDefault="00E668E1" w:rsidP="007B269D">
            <w:pPr>
              <w:pStyle w:val="af3"/>
              <w:tabs>
                <w:tab w:val="left" w:pos="252"/>
                <w:tab w:val="left" w:pos="316"/>
              </w:tabs>
              <w:ind w:left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 этапе д</w:t>
            </w:r>
            <w:r w:rsidRPr="00E668E1">
              <w:rPr>
                <w:sz w:val="22"/>
                <w:szCs w:val="22"/>
              </w:rPr>
              <w:t>оработк</w:t>
            </w:r>
            <w:r>
              <w:rPr>
                <w:sz w:val="22"/>
                <w:szCs w:val="22"/>
              </w:rPr>
              <w:t>и</w:t>
            </w:r>
            <w:r w:rsidRPr="00E668E1">
              <w:rPr>
                <w:sz w:val="22"/>
                <w:szCs w:val="22"/>
              </w:rPr>
              <w:t xml:space="preserve"> реквизитов РК</w:t>
            </w:r>
            <w:r w:rsidR="00452E63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поле КПП доступно для редактирования</w:t>
            </w:r>
            <w:r w:rsidR="00EE3C05">
              <w:rPr>
                <w:sz w:val="22"/>
                <w:szCs w:val="22"/>
              </w:rPr>
              <w:t>.</w:t>
            </w:r>
          </w:p>
          <w:p w:rsidR="00E668E1" w:rsidRPr="00F135B5" w:rsidRDefault="00EE3C05" w:rsidP="007B269D">
            <w:pPr>
              <w:pStyle w:val="af3"/>
              <w:tabs>
                <w:tab w:val="left" w:pos="252"/>
                <w:tab w:val="left" w:pos="316"/>
              </w:tabs>
              <w:ind w:left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И</w:t>
            </w:r>
            <w:r w:rsidR="006D54A7">
              <w:rPr>
                <w:sz w:val="22"/>
                <w:szCs w:val="22"/>
              </w:rPr>
              <w:t xml:space="preserve">зменение реквизитов контрагента или банка </w:t>
            </w:r>
            <w:r>
              <w:rPr>
                <w:sz w:val="22"/>
                <w:szCs w:val="22"/>
              </w:rPr>
              <w:t xml:space="preserve">осуществляется </w:t>
            </w:r>
            <w:r w:rsidR="006D54A7">
              <w:rPr>
                <w:sz w:val="22"/>
                <w:szCs w:val="22"/>
              </w:rPr>
              <w:t>через администратора СЭД (5555).</w:t>
            </w:r>
          </w:p>
        </w:tc>
      </w:tr>
      <w:tr w:rsidR="00E87C43" w:rsidRPr="00F135B5" w:rsidTr="00044F90">
        <w:tc>
          <w:tcPr>
            <w:tcW w:w="7225" w:type="dxa"/>
            <w:tcBorders>
              <w:top w:val="single" w:sz="4" w:space="0" w:color="auto"/>
              <w:bottom w:val="single" w:sz="4" w:space="0" w:color="auto"/>
            </w:tcBorders>
          </w:tcPr>
          <w:p w:rsidR="00E87C43" w:rsidRPr="00F135B5" w:rsidRDefault="000C2846" w:rsidP="00044F90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lastRenderedPageBreak/>
              <w:drawing>
                <wp:inline distT="0" distB="0" distL="0" distR="0" wp14:anchorId="3EC9C0A7" wp14:editId="3E3E5071">
                  <wp:extent cx="4235570" cy="1213221"/>
                  <wp:effectExtent l="0" t="0" r="0" b="635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3574" cy="1215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67BE" w:rsidRPr="00F135B5" w:rsidRDefault="00FB67BE" w:rsidP="00044F90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586F5B2" wp14:editId="758C6C60">
                  <wp:extent cx="4063117" cy="2508498"/>
                  <wp:effectExtent l="0" t="0" r="0" b="635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193" cy="2509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</w:tcPr>
          <w:p w:rsidR="00E87C43" w:rsidRPr="00F135B5" w:rsidRDefault="00E87C43" w:rsidP="00CA2DB9">
            <w:pPr>
              <w:pStyle w:val="af3"/>
              <w:numPr>
                <w:ilvl w:val="0"/>
                <w:numId w:val="13"/>
              </w:numPr>
              <w:tabs>
                <w:tab w:val="left" w:pos="252"/>
              </w:tabs>
              <w:spacing w:after="0"/>
              <w:ind w:left="33" w:firstLine="0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Контроль процесса согласования</w:t>
            </w:r>
            <w:r w:rsidR="007300C9" w:rsidRPr="00F135B5">
              <w:rPr>
                <w:b/>
                <w:sz w:val="22"/>
                <w:szCs w:val="22"/>
              </w:rPr>
              <w:t xml:space="preserve"> и исполнения</w:t>
            </w:r>
          </w:p>
          <w:p w:rsidR="00FB67BE" w:rsidRPr="00F135B5" w:rsidRDefault="00E87C43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7"/>
              </w:tabs>
              <w:spacing w:after="0"/>
              <w:ind w:left="33" w:hanging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Проследить ход согласования и исполнения можно </w:t>
            </w:r>
            <w:r w:rsidR="00FB67BE" w:rsidRPr="00F135B5">
              <w:rPr>
                <w:sz w:val="22"/>
                <w:szCs w:val="22"/>
              </w:rPr>
              <w:t>следующими способами:</w:t>
            </w:r>
          </w:p>
          <w:p w:rsidR="00FB67BE" w:rsidRPr="00F135B5" w:rsidRDefault="00FB67BE" w:rsidP="00CA2DB9">
            <w:pPr>
              <w:pStyle w:val="af3"/>
              <w:numPr>
                <w:ilvl w:val="2"/>
                <w:numId w:val="13"/>
              </w:numPr>
              <w:tabs>
                <w:tab w:val="left" w:pos="252"/>
                <w:tab w:val="left" w:pos="317"/>
              </w:tabs>
              <w:spacing w:after="0"/>
              <w:ind w:left="0" w:firstLine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</w:t>
            </w:r>
            <w:r w:rsidR="00E87C43" w:rsidRPr="00F135B5">
              <w:rPr>
                <w:sz w:val="22"/>
                <w:szCs w:val="22"/>
              </w:rPr>
              <w:t xml:space="preserve"> представлении папки Мои задания/Завершенные задания/</w:t>
            </w:r>
          </w:p>
          <w:p w:rsidR="00E87C43" w:rsidRPr="00F135B5" w:rsidRDefault="00E87C43" w:rsidP="00044F90">
            <w:pPr>
              <w:pStyle w:val="af3"/>
              <w:tabs>
                <w:tab w:val="left" w:pos="252"/>
                <w:tab w:val="left" w:pos="317"/>
              </w:tabs>
              <w:spacing w:after="0"/>
              <w:ind w:left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Задания от меня.</w:t>
            </w:r>
          </w:p>
          <w:p w:rsidR="00FB67BE" w:rsidRPr="00F135B5" w:rsidRDefault="00FB67BE" w:rsidP="00044F90">
            <w:pPr>
              <w:pStyle w:val="af3"/>
              <w:tabs>
                <w:tab w:val="left" w:pos="252"/>
                <w:tab w:val="left" w:pos="317"/>
              </w:tabs>
              <w:spacing w:after="0"/>
              <w:ind w:left="33"/>
              <w:jc w:val="both"/>
              <w:rPr>
                <w:sz w:val="22"/>
                <w:szCs w:val="22"/>
              </w:rPr>
            </w:pPr>
          </w:p>
          <w:p w:rsidR="00FB67BE" w:rsidRPr="00F135B5" w:rsidRDefault="00FB67BE" w:rsidP="00044F90">
            <w:pPr>
              <w:pStyle w:val="af3"/>
              <w:tabs>
                <w:tab w:val="left" w:pos="252"/>
                <w:tab w:val="left" w:pos="317"/>
              </w:tabs>
              <w:spacing w:after="0"/>
              <w:ind w:left="33"/>
              <w:jc w:val="both"/>
              <w:rPr>
                <w:sz w:val="22"/>
                <w:szCs w:val="22"/>
              </w:rPr>
            </w:pPr>
          </w:p>
          <w:p w:rsidR="00FB67BE" w:rsidRPr="00F135B5" w:rsidRDefault="00FB67BE" w:rsidP="00CA2DB9">
            <w:pPr>
              <w:pStyle w:val="af3"/>
              <w:numPr>
                <w:ilvl w:val="2"/>
                <w:numId w:val="13"/>
              </w:numPr>
              <w:tabs>
                <w:tab w:val="left" w:pos="252"/>
                <w:tab w:val="left" w:pos="317"/>
              </w:tabs>
              <w:spacing w:after="0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РК СЗО на вкладке «История заданий»</w:t>
            </w:r>
            <w:r w:rsidR="00815E3A" w:rsidRPr="00F135B5">
              <w:rPr>
                <w:sz w:val="22"/>
                <w:szCs w:val="22"/>
              </w:rPr>
              <w:t>.</w:t>
            </w:r>
          </w:p>
        </w:tc>
      </w:tr>
      <w:tr w:rsidR="00BB028D" w:rsidRPr="00F135B5" w:rsidTr="00044F90">
        <w:tc>
          <w:tcPr>
            <w:tcW w:w="7225" w:type="dxa"/>
            <w:tcBorders>
              <w:top w:val="single" w:sz="4" w:space="0" w:color="auto"/>
              <w:bottom w:val="single" w:sz="4" w:space="0" w:color="auto"/>
            </w:tcBorders>
          </w:tcPr>
          <w:p w:rsidR="00BB028D" w:rsidRPr="00F135B5" w:rsidRDefault="00BB028D" w:rsidP="00044F90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2"/>
                <w:szCs w:val="22"/>
              </w:rPr>
            </w:pPr>
            <w:r>
              <w:object w:dxaOrig="4320" w:dyaOrig="2046" w14:anchorId="12B1C20D">
                <v:shape id="_x0000_i1045" type="#_x0000_t75" style="width:325.8pt;height:153.6pt" o:ole="">
                  <v:imagedata r:id="rId66" o:title=""/>
                </v:shape>
                <o:OLEObject Type="Embed" ProgID="PBrush" ShapeID="_x0000_i1045" DrawAspect="Content" ObjectID="_1656764148" r:id="rId67"/>
              </w:object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</w:tcPr>
          <w:p w:rsidR="00BB028D" w:rsidRPr="00BB028D" w:rsidRDefault="00BB028D" w:rsidP="00CA2DB9">
            <w:pPr>
              <w:pStyle w:val="af3"/>
              <w:numPr>
                <w:ilvl w:val="0"/>
                <w:numId w:val="13"/>
              </w:numPr>
              <w:tabs>
                <w:tab w:val="left" w:pos="5"/>
                <w:tab w:val="left" w:pos="288"/>
              </w:tabs>
              <w:spacing w:after="0" w:line="256" w:lineRule="auto"/>
              <w:ind w:left="5" w:hanging="5"/>
              <w:jc w:val="both"/>
              <w:rPr>
                <w:b/>
                <w:sz w:val="22"/>
                <w:szCs w:val="22"/>
              </w:rPr>
            </w:pPr>
            <w:r w:rsidRPr="00BB028D">
              <w:rPr>
                <w:b/>
                <w:sz w:val="22"/>
                <w:szCs w:val="22"/>
              </w:rPr>
              <w:t xml:space="preserve">Реестр служебных записок на оплату </w:t>
            </w:r>
          </w:p>
          <w:p w:rsidR="00BB028D" w:rsidRPr="00BB028D" w:rsidRDefault="00BB028D" w:rsidP="00BB028D">
            <w:pPr>
              <w:tabs>
                <w:tab w:val="left" w:pos="252"/>
              </w:tabs>
              <w:spacing w:after="0"/>
              <w:jc w:val="both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7.1. Все СЗО, к которым у текущего пользователя есть доступ, т.е. в которых он был участником процесса согласования: куратором, согласующим, исполнителем и т.п., доступны в папке Реестр служебных записок на оплату.</w:t>
            </w:r>
          </w:p>
        </w:tc>
      </w:tr>
    </w:tbl>
    <w:p w:rsidR="000D17AF" w:rsidRDefault="000D17AF" w:rsidP="00F135B5">
      <w:pPr>
        <w:pStyle w:val="af3"/>
        <w:jc w:val="both"/>
      </w:pPr>
      <w:r>
        <w:br w:type="page"/>
      </w:r>
    </w:p>
    <w:p w:rsidR="000D17AF" w:rsidRDefault="00335280" w:rsidP="000D17AF">
      <w:pPr>
        <w:jc w:val="right"/>
        <w:rPr>
          <w:rFonts w:eastAsiaTheme="minorHAnsi"/>
          <w:lang w:eastAsia="en-US"/>
        </w:rPr>
      </w:pPr>
      <w:r>
        <w:lastRenderedPageBreak/>
        <w:tab/>
      </w:r>
      <w:r>
        <w:tab/>
      </w:r>
      <w:r>
        <w:tab/>
      </w:r>
      <w:r w:rsidR="000D17AF" w:rsidRPr="000D17AF">
        <w:rPr>
          <w:rFonts w:eastAsiaTheme="minorHAnsi"/>
          <w:lang w:eastAsia="en-US"/>
        </w:rPr>
        <w:t xml:space="preserve">Приложение к Инструкции </w:t>
      </w:r>
    </w:p>
    <w:p w:rsidR="000B75EF" w:rsidRPr="000D17AF" w:rsidRDefault="000B75EF" w:rsidP="000D17AF">
      <w:pPr>
        <w:jc w:val="right"/>
        <w:rPr>
          <w:rFonts w:eastAsiaTheme="minorHAnsi"/>
          <w:lang w:eastAsia="en-US"/>
        </w:rPr>
      </w:pPr>
    </w:p>
    <w:p w:rsidR="000D17AF" w:rsidRPr="00113C36" w:rsidRDefault="000D17AF" w:rsidP="000D17AF">
      <w:pPr>
        <w:spacing w:after="200" w:line="276" w:lineRule="auto"/>
        <w:jc w:val="center"/>
        <w:rPr>
          <w:rFonts w:eastAsia="SimSun"/>
          <w:sz w:val="28"/>
          <w:szCs w:val="28"/>
        </w:rPr>
      </w:pPr>
      <w:bookmarkStart w:id="4" w:name="таблица"/>
      <w:r w:rsidRPr="00113C36">
        <w:rPr>
          <w:rFonts w:eastAsia="SimSun"/>
          <w:sz w:val="28"/>
          <w:szCs w:val="28"/>
        </w:rPr>
        <w:t>Принципы</w:t>
      </w:r>
      <w:r w:rsidRPr="000D17AF">
        <w:rPr>
          <w:rFonts w:eastAsia="SimSun"/>
          <w:sz w:val="28"/>
          <w:szCs w:val="28"/>
        </w:rPr>
        <w:t xml:space="preserve"> заполнения полей РК СЗО</w:t>
      </w:r>
    </w:p>
    <w:p w:rsidR="00BB7B69" w:rsidRPr="000D17AF" w:rsidRDefault="00BB7B69" w:rsidP="000B75EF">
      <w:pPr>
        <w:spacing w:after="0" w:line="276" w:lineRule="auto"/>
        <w:ind w:right="510"/>
        <w:jc w:val="right"/>
        <w:rPr>
          <w:rFonts w:eastAsia="SimSun"/>
        </w:rPr>
      </w:pPr>
      <w:r w:rsidRPr="00113C36">
        <w:rPr>
          <w:rFonts w:eastAsia="SimSun"/>
        </w:rPr>
        <w:t>Таблица 1</w:t>
      </w:r>
    </w:p>
    <w:tbl>
      <w:tblPr>
        <w:tblStyle w:val="1"/>
        <w:tblW w:w="10768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A0" w:firstRow="1" w:lastRow="0" w:firstColumn="1" w:lastColumn="0" w:noHBand="0" w:noVBand="1"/>
      </w:tblPr>
      <w:tblGrid>
        <w:gridCol w:w="464"/>
        <w:gridCol w:w="2337"/>
        <w:gridCol w:w="1872"/>
        <w:gridCol w:w="3515"/>
        <w:gridCol w:w="2580"/>
      </w:tblGrid>
      <w:tr w:rsidR="000D17AF" w:rsidRPr="000D17AF" w:rsidTr="00024170">
        <w:trPr>
          <w:tblHeader/>
        </w:trPr>
        <w:tc>
          <w:tcPr>
            <w:tcW w:w="464" w:type="dxa"/>
            <w:vAlign w:val="center"/>
          </w:tcPr>
          <w:bookmarkEnd w:id="4"/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№ п/п</w:t>
            </w:r>
          </w:p>
        </w:tc>
        <w:tc>
          <w:tcPr>
            <w:tcW w:w="2337" w:type="dxa"/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Наименование поля</w:t>
            </w:r>
          </w:p>
        </w:tc>
        <w:tc>
          <w:tcPr>
            <w:tcW w:w="1872" w:type="dxa"/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Тип заполняемых данных</w:t>
            </w:r>
          </w:p>
        </w:tc>
        <w:tc>
          <w:tcPr>
            <w:tcW w:w="3515" w:type="dxa"/>
            <w:tcBorders>
              <w:right w:val="single" w:sz="4" w:space="0" w:color="auto"/>
            </w:tcBorders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Особенности и правила заполнения</w:t>
            </w:r>
          </w:p>
        </w:tc>
        <w:tc>
          <w:tcPr>
            <w:tcW w:w="2580" w:type="dxa"/>
            <w:tcBorders>
              <w:left w:val="single" w:sz="4" w:space="0" w:color="auto"/>
            </w:tcBorders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Пример</w:t>
            </w:r>
          </w:p>
        </w:tc>
      </w:tr>
      <w:tr w:rsidR="00EC6E51" w:rsidRPr="000D17AF" w:rsidTr="0027118F">
        <w:tc>
          <w:tcPr>
            <w:tcW w:w="464" w:type="dxa"/>
          </w:tcPr>
          <w:p w:rsidR="00EC6E51" w:rsidRPr="000C3BC9" w:rsidRDefault="00EC6E51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EC6E51" w:rsidRPr="000D17AF" w:rsidRDefault="00EC6E51" w:rsidP="0027118F">
            <w:r w:rsidRPr="000D17AF">
              <w:t>ЦФО*</w:t>
            </w:r>
          </w:p>
        </w:tc>
        <w:tc>
          <w:tcPr>
            <w:tcW w:w="1872" w:type="dxa"/>
          </w:tcPr>
          <w:p w:rsidR="00EC6E51" w:rsidRPr="000D17AF" w:rsidRDefault="00EC6E51" w:rsidP="0027118F">
            <w:r w:rsidRPr="000D17AF">
              <w:t>Номер СП (по номенклатуре дел)</w:t>
            </w:r>
            <w:ins w:id="5" w:author="Астахин Сергей Михайлович" w:date="2020-06-25T14:38:00Z">
              <w:r w:rsidR="001D401D">
                <w:t xml:space="preserve"> </w:t>
              </w:r>
            </w:ins>
            <w:r w:rsidR="001D401D">
              <w:t>(впоследствии будет выбор из справочника)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СП, которое владеет источником средств</w:t>
            </w:r>
            <w:r w:rsidR="001D401D">
              <w:t xml:space="preserve"> (бюджетом)</w:t>
            </w:r>
            <w:r w:rsidRPr="000D17AF">
              <w:t xml:space="preserve"> для платежа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В случае если проводится оплата образовательных услуг, то владельцем источником средств, т.е. бюджета на обучение, является ДКаП, в поле ЦФО указывается - «13»</w:t>
            </w:r>
          </w:p>
        </w:tc>
      </w:tr>
      <w:tr w:rsidR="00EC6E51" w:rsidRPr="000D17AF" w:rsidTr="0027118F">
        <w:tc>
          <w:tcPr>
            <w:tcW w:w="464" w:type="dxa"/>
          </w:tcPr>
          <w:p w:rsidR="00EC6E51" w:rsidRPr="000C3BC9" w:rsidRDefault="00EC6E51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EC6E51" w:rsidRPr="000D17AF" w:rsidRDefault="00EC6E51" w:rsidP="0027118F">
            <w:r w:rsidRPr="000D17AF">
              <w:t>Вид платежа*</w:t>
            </w:r>
          </w:p>
        </w:tc>
        <w:tc>
          <w:tcPr>
            <w:tcW w:w="1872" w:type="dxa"/>
          </w:tcPr>
          <w:p w:rsidR="00EC6E51" w:rsidRPr="000D17AF" w:rsidRDefault="00EC6E51" w:rsidP="0027118F">
            <w:r w:rsidRPr="000D17AF">
              <w:t>Выбор из выпадающего списка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В зависимости от вида договора</w:t>
            </w:r>
            <w:r w:rsidR="006E045F">
              <w:t>. Вид платежа задаёт маршрут согласования.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Платежи по инвестиционной де</w:t>
            </w:r>
            <w:r>
              <w:t>я</w:t>
            </w:r>
            <w:r w:rsidRPr="000D17AF">
              <w:t>тельности</w:t>
            </w:r>
          </w:p>
        </w:tc>
      </w:tr>
      <w:tr w:rsidR="00EC6E51" w:rsidRPr="000D17AF" w:rsidTr="0027118F">
        <w:tc>
          <w:tcPr>
            <w:tcW w:w="464" w:type="dxa"/>
            <w:tcBorders>
              <w:top w:val="single" w:sz="4" w:space="0" w:color="auto"/>
              <w:left w:val="single" w:sz="8" w:space="0" w:color="000000" w:themeColor="text1"/>
              <w:bottom w:val="single" w:sz="4" w:space="0" w:color="auto"/>
              <w:right w:val="single" w:sz="4" w:space="0" w:color="auto"/>
            </w:tcBorders>
          </w:tcPr>
          <w:p w:rsidR="00EC6E51" w:rsidRPr="000C3BC9" w:rsidRDefault="00EC6E51" w:rsidP="0027118F">
            <w:pPr>
              <w:pStyle w:val="af3"/>
              <w:numPr>
                <w:ilvl w:val="0"/>
                <w:numId w:val="14"/>
              </w:num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rPr>
                <w:highlight w:val="yellow"/>
              </w:rPr>
            </w:pPr>
          </w:p>
          <w:p w:rsidR="00EC6E51" w:rsidRPr="00BA3A66" w:rsidRDefault="00EC6E51" w:rsidP="0027118F">
            <w:pPr>
              <w:rPr>
                <w:highlight w:val="yellow"/>
              </w:rPr>
            </w:pPr>
            <w:r w:rsidRPr="00BA3A66">
              <w:rPr>
                <w:highlight w:val="yellow"/>
              </w:rPr>
              <w:t xml:space="preserve">Утверждена вне СЭД 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rPr>
                <w:highlight w:val="yellow"/>
              </w:rPr>
            </w:pPr>
            <w:r w:rsidRPr="00BA3A66">
              <w:rPr>
                <w:highlight w:val="yellow"/>
              </w:rPr>
              <w:t>Выставлен параметр или не выставлен</w:t>
            </w:r>
          </w:p>
        </w:tc>
        <w:tc>
          <w:tcPr>
            <w:tcW w:w="3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jc w:val="both"/>
              <w:rPr>
                <w:highlight w:val="yellow"/>
              </w:rPr>
            </w:pPr>
            <w:r w:rsidRPr="00BA3A66">
              <w:rPr>
                <w:highlight w:val="yellow"/>
              </w:rPr>
              <w:t>Поле заполняется, если СЗО утверждена вне СЭД. При этом параметре СЗО согласовывается по маршруту, пропускается этап Утверждение.</w:t>
            </w:r>
          </w:p>
        </w:tc>
        <w:tc>
          <w:tcPr>
            <w:tcW w:w="2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jc w:val="both"/>
              <w:rPr>
                <w:color w:val="000000"/>
                <w:highlight w:val="yellow"/>
              </w:rPr>
            </w:pPr>
            <w:r w:rsidRPr="00BA3A66">
              <w:rPr>
                <w:noProof/>
                <w:highlight w:val="yellow"/>
              </w:rPr>
              <w:drawing>
                <wp:inline distT="0" distB="0" distL="0" distR="0" wp14:anchorId="30B0A113" wp14:editId="03201080">
                  <wp:extent cx="1371600" cy="295275"/>
                  <wp:effectExtent l="0" t="0" r="0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7AF" w:rsidRPr="000D17AF" w:rsidTr="00024170">
        <w:tc>
          <w:tcPr>
            <w:tcW w:w="464" w:type="dxa"/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0D17AF" w:rsidRPr="000D17AF" w:rsidRDefault="000D17AF" w:rsidP="000D17AF">
            <w:r w:rsidRPr="000D17AF">
              <w:t>Заинтересованные согласующие СП</w:t>
            </w:r>
          </w:p>
        </w:tc>
        <w:tc>
          <w:tcPr>
            <w:tcW w:w="1872" w:type="dxa"/>
          </w:tcPr>
          <w:p w:rsidR="000D17AF" w:rsidRPr="000D17AF" w:rsidRDefault="000D17AF" w:rsidP="000D17AF">
            <w:r w:rsidRPr="000D17AF">
              <w:t>Название СП, выбор из справочника Подразделения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0D17AF" w:rsidRPr="000D17AF" w:rsidRDefault="000D17AF" w:rsidP="000D17AF">
            <w:pPr>
              <w:jc w:val="both"/>
            </w:pPr>
            <w:r w:rsidRPr="000D17AF">
              <w:t xml:space="preserve">Куратор заполняет поле только в случае, если необходимо дополнить основной состав согласующих дополнительным. </w:t>
            </w:r>
          </w:p>
          <w:p w:rsidR="000D17AF" w:rsidRPr="000D17AF" w:rsidRDefault="000D17AF" w:rsidP="000D17AF">
            <w:pPr>
              <w:jc w:val="both"/>
            </w:pPr>
            <w:r w:rsidRPr="000D17AF">
              <w:rPr>
                <w:color w:val="000000" w:themeColor="text1"/>
              </w:rPr>
              <w:t xml:space="preserve">Примечание: </w:t>
            </w:r>
            <w:r w:rsidRPr="000D17AF">
              <w:t>Задание на согласование придет руководителю указанного СП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0D17AF" w:rsidRPr="000D17AF" w:rsidRDefault="000D17AF" w:rsidP="000D17AF">
            <w:pPr>
              <w:jc w:val="both"/>
            </w:pPr>
            <w:r w:rsidRPr="000D17AF">
              <w:t>Если центром финансовой ответственности по договору (ЦФО) является не СП куратора, а другое СП</w:t>
            </w:r>
          </w:p>
          <w:p w:rsidR="000D17AF" w:rsidRPr="000D17AF" w:rsidRDefault="000D17AF" w:rsidP="000D17AF">
            <w:pPr>
              <w:jc w:val="both"/>
            </w:pP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C36FF" w:rsidRDefault="001605C5" w:rsidP="0027118F">
            <w:pPr>
              <w:rPr>
                <w:lang w:val="en-US"/>
              </w:rPr>
            </w:pPr>
            <w:r w:rsidRPr="000C36FF">
              <w:t>Сумма в валюте</w:t>
            </w:r>
            <w:r>
              <w:rPr>
                <w:lang w:val="en-US"/>
              </w:rPr>
              <w:t>*</w:t>
            </w:r>
          </w:p>
        </w:tc>
        <w:tc>
          <w:tcPr>
            <w:tcW w:w="1872" w:type="dxa"/>
          </w:tcPr>
          <w:p w:rsidR="001605C5" w:rsidRPr="000D17AF" w:rsidRDefault="001605C5" w:rsidP="0027118F">
            <w:r>
              <w:t>Числовое значение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C36FF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Указывается сумма к оплате в валюте</w:t>
            </w:r>
            <w:r w:rsidR="006E045F">
              <w:rPr>
                <w:color w:val="000000"/>
              </w:rPr>
              <w:t xml:space="preserve"> документа основания.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>
              <w:rPr>
                <w:rFonts w:eastAsia="Times New Roman"/>
              </w:rPr>
              <w:object w:dxaOrig="2805" w:dyaOrig="705" w14:anchorId="64C140C8">
                <v:shape id="_x0000_i1046" type="#_x0000_t75" style="width:112.2pt;height:28.8pt" o:ole="">
                  <v:imagedata r:id="rId69" o:title=""/>
                </v:shape>
                <o:OLEObject Type="Embed" ProgID="PBrush" ShapeID="_x0000_i1046" DrawAspect="Content" ObjectID="_1656764149" r:id="rId70"/>
              </w:object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C36FF" w:rsidRDefault="001605C5" w:rsidP="0027118F">
            <w:r>
              <w:t>Валюта *</w:t>
            </w:r>
          </w:p>
        </w:tc>
        <w:tc>
          <w:tcPr>
            <w:tcW w:w="1872" w:type="dxa"/>
          </w:tcPr>
          <w:p w:rsidR="001605C5" w:rsidRDefault="001605C5" w:rsidP="0027118F">
            <w:r>
              <w:t>Выбор из списка валют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Default="001605C5" w:rsidP="0027118F">
            <w:pPr>
              <w:rPr>
                <w:color w:val="000000"/>
              </w:rPr>
            </w:pP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72E9959" wp14:editId="11BDC04E">
                  <wp:extent cx="342900" cy="607219"/>
                  <wp:effectExtent l="0" t="0" r="0" b="254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65" cy="609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Default="001605C5" w:rsidP="0027118F">
            <w:r>
              <w:t>НДС*</w:t>
            </w:r>
          </w:p>
        </w:tc>
        <w:tc>
          <w:tcPr>
            <w:tcW w:w="1872" w:type="dxa"/>
          </w:tcPr>
          <w:p w:rsidR="001605C5" w:rsidRDefault="001605C5" w:rsidP="0027118F">
            <w:r>
              <w:t>Выбор из выпадающего списка значений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Default="006E045F" w:rsidP="0027118F">
            <w:pPr>
              <w:rPr>
                <w:color w:val="000000"/>
              </w:rPr>
            </w:pPr>
            <w:r>
              <w:rPr>
                <w:color w:val="000000"/>
              </w:rPr>
              <w:t xml:space="preserve">Без НДС – указывается для платежей не являющимися оплатой за товары, работы, услуги (кредиты, займы, внутренние перемещения, </w:t>
            </w:r>
            <w:r w:rsidR="0027118F">
              <w:rPr>
                <w:color w:val="000000"/>
              </w:rPr>
              <w:t>налоги, пошлины и т.п.</w:t>
            </w:r>
          </w:p>
          <w:p w:rsidR="0027118F" w:rsidRDefault="0027118F" w:rsidP="0027118F">
            <w:pPr>
              <w:rPr>
                <w:color w:val="000000"/>
              </w:rPr>
            </w:pPr>
            <w:r>
              <w:rPr>
                <w:color w:val="000000"/>
              </w:rPr>
              <w:t>НДС не облагается – указывается для платежей за товары, работы, услуги, которые в соответствии с НК не облагаются НДС.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Default="001605C5" w:rsidP="0027118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872310" wp14:editId="5658F587">
                  <wp:extent cx="343587" cy="695325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20" cy="706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D17AF" w:rsidRDefault="001605C5" w:rsidP="0027118F">
            <w:r>
              <w:t>Сумма НДС*</w:t>
            </w:r>
          </w:p>
        </w:tc>
        <w:tc>
          <w:tcPr>
            <w:tcW w:w="1872" w:type="dxa"/>
          </w:tcPr>
          <w:p w:rsidR="001605C5" w:rsidRPr="000D17AF" w:rsidRDefault="001605C5" w:rsidP="0027118F">
            <w:pPr>
              <w:rPr>
                <w:u w:val="single"/>
              </w:rPr>
            </w:pPr>
            <w:r>
              <w:rPr>
                <w:u w:val="single"/>
              </w:rPr>
              <w:t>Заполняется автоматически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D17AF" w:rsidRDefault="0027118F" w:rsidP="0027118F">
            <w:pPr>
              <w:rPr>
                <w:color w:val="000000"/>
              </w:rPr>
            </w:pPr>
            <w:r>
              <w:rPr>
                <w:u w:val="single"/>
              </w:rPr>
              <w:t>Е</w:t>
            </w:r>
            <w:r w:rsidR="001605C5">
              <w:rPr>
                <w:u w:val="single"/>
              </w:rPr>
              <w:t xml:space="preserve">сли валюта </w:t>
            </w:r>
            <w:r>
              <w:rPr>
                <w:u w:val="single"/>
              </w:rPr>
              <w:t xml:space="preserve">документа </w:t>
            </w:r>
            <w:r>
              <w:rPr>
                <w:u w:val="single"/>
                <w:lang w:val="en-US"/>
              </w:rPr>
              <w:t>RUB</w:t>
            </w:r>
            <w:r w:rsidR="001605C5">
              <w:rPr>
                <w:u w:val="single"/>
              </w:rPr>
              <w:t>, при заполнении поля НДС</w:t>
            </w:r>
            <w:r>
              <w:rPr>
                <w:u w:val="single"/>
              </w:rPr>
              <w:t>,</w:t>
            </w:r>
            <w:r w:rsidR="001605C5">
              <w:rPr>
                <w:u w:val="single"/>
              </w:rPr>
              <w:t xml:space="preserve"> </w:t>
            </w:r>
            <w:r w:rsidR="001605C5">
              <w:rPr>
                <w:u w:val="single"/>
              </w:rPr>
              <w:lastRenderedPageBreak/>
              <w:t xml:space="preserve">значение </w:t>
            </w:r>
            <w:r>
              <w:rPr>
                <w:u w:val="single"/>
              </w:rPr>
              <w:t>рас</w:t>
            </w:r>
            <w:r w:rsidR="001605C5">
              <w:rPr>
                <w:u w:val="single"/>
              </w:rPr>
              <w:t xml:space="preserve">считывается автоматически 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tabs>
                <w:tab w:val="left" w:pos="317"/>
              </w:tabs>
              <w:jc w:val="center"/>
              <w:rPr>
                <w:color w:val="000000"/>
              </w:rPr>
            </w:pPr>
            <w:r>
              <w:rPr>
                <w:rFonts w:eastAsia="Times New Roman"/>
              </w:rPr>
              <w:object w:dxaOrig="1515" w:dyaOrig="645" w14:anchorId="64DF199D">
                <v:shape id="_x0000_i1047" type="#_x0000_t75" style="width:76.2pt;height:31.8pt" o:ole="">
                  <v:imagedata r:id="rId73" o:title=""/>
                </v:shape>
                <o:OLEObject Type="Embed" ProgID="PBrush" ShapeID="_x0000_i1047" DrawAspect="Content" ObjectID="_1656764150" r:id="rId74"/>
              </w:object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D17AF" w:rsidRDefault="001605C5" w:rsidP="0027118F">
            <w:r w:rsidRPr="000D17AF">
              <w:t>Перевод в рублях</w:t>
            </w:r>
          </w:p>
        </w:tc>
        <w:tc>
          <w:tcPr>
            <w:tcW w:w="1872" w:type="dxa"/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u w:val="single"/>
              </w:rPr>
              <w:t>Способ</w:t>
            </w:r>
            <w:ins w:id="6" w:author="Астахин Сергей Михайлович" w:date="2020-06-25T14:57:00Z">
              <w:r w:rsidR="0027118F">
                <w:rPr>
                  <w:u w:val="single"/>
                </w:rPr>
                <w:t xml:space="preserve"> </w:t>
              </w:r>
            </w:ins>
            <w:r w:rsidR="0027118F">
              <w:rPr>
                <w:u w:val="single"/>
              </w:rPr>
              <w:t>рассчёта суммы платежа в рублях, если валюта документа отлична от рубл</w:t>
            </w:r>
            <w:r w:rsidR="002F62C4">
              <w:rPr>
                <w:u w:val="single"/>
              </w:rPr>
              <w:t>я</w:t>
            </w:r>
            <w:r w:rsidRPr="000D17AF">
              <w:rPr>
                <w:u w:val="single"/>
              </w:rPr>
              <w:t xml:space="preserve"> (выбор из списка)</w:t>
            </w:r>
          </w:p>
          <w:p w:rsidR="001605C5" w:rsidRPr="000D17AF" w:rsidRDefault="001605C5" w:rsidP="0027118F">
            <w:pPr>
              <w:tabs>
                <w:tab w:val="left" w:pos="317"/>
              </w:tabs>
              <w:rPr>
                <w:color w:val="000000"/>
              </w:rPr>
            </w:pP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Значение выбирается в соответствии с условиями платежа, указанными в договоре по которому производится оплата.</w:t>
            </w:r>
          </w:p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Необязательное к заполнению, если валюта</w:t>
            </w:r>
            <w:r w:rsidR="0027118F">
              <w:rPr>
                <w:color w:val="000000"/>
              </w:rPr>
              <w:t xml:space="preserve"> документа основания </w:t>
            </w:r>
            <w:del w:id="7" w:author="Астахин Сергей Михайлович" w:date="2020-06-25T14:59:00Z">
              <w:r w:rsidRPr="000D17AF" w:rsidDel="0027118F">
                <w:rPr>
                  <w:color w:val="000000"/>
                </w:rPr>
                <w:delText>-</w:delText>
              </w:r>
            </w:del>
            <w:r w:rsidRPr="000D17AF">
              <w:rPr>
                <w:color w:val="000000"/>
              </w:rPr>
              <w:t>рубль.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numPr>
                <w:ilvl w:val="0"/>
                <w:numId w:val="9"/>
              </w:numPr>
              <w:tabs>
                <w:tab w:val="left" w:pos="317"/>
              </w:tabs>
              <w:ind w:left="0" w:firstLine="0"/>
              <w:rPr>
                <w:color w:val="000000"/>
              </w:rPr>
            </w:pPr>
            <w:r w:rsidRPr="000D17AF">
              <w:rPr>
                <w:color w:val="000000"/>
              </w:rPr>
              <w:t>В рублях по курсу ЦБ РФ на день оплаты.</w:t>
            </w:r>
          </w:p>
          <w:p w:rsidR="001605C5" w:rsidRPr="000D17AF" w:rsidRDefault="001605C5" w:rsidP="0027118F">
            <w:pPr>
              <w:rPr>
                <w:color w:val="000000"/>
              </w:rPr>
            </w:pP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D17AF" w:rsidRDefault="001605C5" w:rsidP="0027118F">
            <w:r w:rsidRPr="000D17AF">
              <w:t>Дата курса</w:t>
            </w:r>
          </w:p>
        </w:tc>
        <w:tc>
          <w:tcPr>
            <w:tcW w:w="1872" w:type="dxa"/>
          </w:tcPr>
          <w:p w:rsidR="001605C5" w:rsidRPr="000D17AF" w:rsidRDefault="001605C5" w:rsidP="002F62C4">
            <w:r w:rsidRPr="000D17AF">
              <w:rPr>
                <w:color w:val="000000"/>
              </w:rPr>
              <w:t>Выбор значения из календаря</w:t>
            </w:r>
            <w:r w:rsidR="002F62C4">
              <w:rPr>
                <w:color w:val="000000"/>
              </w:rPr>
              <w:t>. Не заполняется</w:t>
            </w:r>
            <w:r w:rsidRPr="000D17AF">
              <w:rPr>
                <w:color w:val="000000"/>
              </w:rPr>
              <w:t xml:space="preserve">, если валюта </w:t>
            </w:r>
            <w:r w:rsidR="002F62C4">
              <w:rPr>
                <w:color w:val="000000"/>
              </w:rPr>
              <w:t>документа основания</w:t>
            </w:r>
            <w:r w:rsidRPr="000D17AF">
              <w:rPr>
                <w:color w:val="000000"/>
              </w:rPr>
              <w:t xml:space="preserve"> рубль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D17AF" w:rsidRDefault="001605C5" w:rsidP="0027118F">
            <w:r w:rsidRPr="000D17AF">
              <w:t>Ввод даты доступен пр</w:t>
            </w:r>
            <w:r w:rsidR="002F62C4">
              <w:t xml:space="preserve">и </w:t>
            </w:r>
            <w:r w:rsidRPr="000D17AF">
              <w:t xml:space="preserve"> отлич</w:t>
            </w:r>
            <w:r w:rsidR="002F62C4">
              <w:t>ии валюты документа</w:t>
            </w:r>
            <w:r w:rsidRPr="000D17AF">
              <w:t xml:space="preserve"> от рубля</w:t>
            </w:r>
          </w:p>
          <w:p w:rsidR="001605C5" w:rsidRPr="000D17AF" w:rsidRDefault="008354B2" w:rsidP="0027118F">
            <w:pPr>
              <w:rPr>
                <w:color w:val="000000"/>
              </w:rPr>
            </w:pPr>
            <w:r>
              <w:t>и</w:t>
            </w:r>
            <w:r w:rsidR="00AD4310">
              <w:t xml:space="preserve"> выбранном значении</w:t>
            </w:r>
            <w:r w:rsidR="001605C5" w:rsidRPr="000D17AF">
              <w:t xml:space="preserve"> «</w:t>
            </w:r>
            <w:r w:rsidR="001605C5" w:rsidRPr="000D17AF">
              <w:rPr>
                <w:color w:val="000000"/>
              </w:rPr>
              <w:t xml:space="preserve">В рублях по курсу ЦБ РФ на дату», </w:t>
            </w:r>
          </w:p>
          <w:p w:rsidR="001605C5" w:rsidRPr="000D17AF" w:rsidRDefault="001605C5" w:rsidP="00D91BA0">
            <w:r w:rsidRPr="000D17AF">
              <w:t xml:space="preserve">в поле «Перевод в рублях» 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r w:rsidRPr="000D17AF">
              <w:rPr>
                <w:noProof/>
                <w:sz w:val="28"/>
                <w:szCs w:val="28"/>
              </w:rPr>
              <w:drawing>
                <wp:inline distT="0" distB="0" distL="0" distR="0" wp14:anchorId="2DD01848" wp14:editId="23404CA3">
                  <wp:extent cx="1466850" cy="318598"/>
                  <wp:effectExtent l="0" t="0" r="0" b="571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203" cy="325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1B0BFB" w:rsidRDefault="001605C5" w:rsidP="0027118F">
            <w:r w:rsidRPr="001B0BFB">
              <w:t>Получатель*</w:t>
            </w:r>
          </w:p>
          <w:p w:rsidR="001605C5" w:rsidRPr="000D17AF" w:rsidRDefault="001605C5" w:rsidP="0027118F"/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1B0BFB">
              <w:rPr>
                <w:color w:val="000000"/>
              </w:rPr>
              <w:t>Выбор значения из справочника «Контрагенты»</w:t>
            </w:r>
            <w:r w:rsidRPr="00431ED1">
              <w:rPr>
                <w:sz w:val="20"/>
                <w:szCs w:val="20"/>
              </w:rPr>
              <w:t xml:space="preserve"> 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1B0BFB" w:rsidRDefault="001605C5" w:rsidP="0027118F">
            <w:pPr>
              <w:rPr>
                <w:color w:val="000000"/>
              </w:rPr>
            </w:pPr>
            <w:r w:rsidRPr="001B0BFB">
              <w:rPr>
                <w:color w:val="000000"/>
              </w:rPr>
              <w:t>При заполнения поля Получатель поля ИНН и КПП заполняются автоматически.</w:t>
            </w:r>
          </w:p>
          <w:p w:rsidR="001605C5" w:rsidRPr="000D17AF" w:rsidRDefault="001605C5" w:rsidP="00D91BA0">
            <w:pPr>
              <w:rPr>
                <w:color w:val="000000"/>
              </w:rPr>
            </w:pPr>
            <w:r w:rsidRPr="001B0BFB">
              <w:rPr>
                <w:color w:val="000000"/>
              </w:rPr>
              <w:t xml:space="preserve">Если </w:t>
            </w:r>
            <w:r>
              <w:rPr>
                <w:color w:val="000000"/>
              </w:rPr>
              <w:t xml:space="preserve">данные по контрагенту не полные или контрагент отсутствует, </w:t>
            </w:r>
            <w:r w:rsidR="00D91BA0">
              <w:rPr>
                <w:color w:val="000000"/>
              </w:rPr>
              <w:t xml:space="preserve">необходимо действовать в соответствии с </w:t>
            </w:r>
            <w:r>
              <w:rPr>
                <w:color w:val="000000"/>
              </w:rPr>
              <w:t xml:space="preserve"> </w:t>
            </w:r>
            <w:r w:rsidRPr="001B0BFB">
              <w:rPr>
                <w:color w:val="000000"/>
              </w:rPr>
              <w:t>инструкци</w:t>
            </w:r>
            <w:r w:rsidR="00D91BA0">
              <w:rPr>
                <w:color w:val="000000"/>
              </w:rPr>
              <w:t>ей</w:t>
            </w:r>
            <w:r w:rsidRPr="001B0BFB">
              <w:rPr>
                <w:color w:val="000000"/>
              </w:rPr>
              <w:t xml:space="preserve"> по </w:t>
            </w:r>
            <w:r>
              <w:rPr>
                <w:color w:val="000000"/>
              </w:rPr>
              <w:t>работе с Контрагентами</w:t>
            </w:r>
            <w:r w:rsidRPr="001B0BFB">
              <w:rPr>
                <w:color w:val="000000"/>
              </w:rPr>
              <w:t xml:space="preserve"> 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5630A">
              <w:rPr>
                <w:color w:val="000000"/>
              </w:rPr>
              <w:t>ООО  «Алмаз-Антей управленческое консультирование»</w:t>
            </w:r>
          </w:p>
        </w:tc>
      </w:tr>
      <w:tr w:rsidR="001605C5" w:rsidRPr="000D17AF" w:rsidTr="0027118F">
        <w:trPr>
          <w:trHeight w:val="590"/>
        </w:trPr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>
              <w:t>Банк получателя*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Выбор из справочника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При заполнении данного поля, поля БИК и К/сч заполняются автоматически</w:t>
            </w:r>
            <w:r w:rsidR="00D91BA0">
              <w:rPr>
                <w:color w:val="000000"/>
              </w:rPr>
              <w:t>.</w:t>
            </w:r>
          </w:p>
          <w:p w:rsidR="001605C5" w:rsidRPr="00B409F7" w:rsidRDefault="001605C5" w:rsidP="0027118F">
            <w:pPr>
              <w:rPr>
                <w:color w:val="FF0000"/>
              </w:rPr>
            </w:pPr>
          </w:p>
          <w:p w:rsidR="001605C5" w:rsidRPr="000D17AF" w:rsidRDefault="001605C5" w:rsidP="0027118F">
            <w:pPr>
              <w:jc w:val="both"/>
              <w:rPr>
                <w:color w:val="000000"/>
              </w:rPr>
            </w:pPr>
            <w:r w:rsidRPr="00915C22">
              <w:rPr>
                <w:color w:val="000000"/>
              </w:rPr>
              <w:t>Если нужно добавить атрибут (банковский реквизит) в карточку Банка, необходимо направить запрос в Naumen в службу поддержки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967DB7A" wp14:editId="305BB73B">
                  <wp:extent cx="1409700" cy="265713"/>
                  <wp:effectExtent l="0" t="0" r="0" b="127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79" cy="282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rPr>
          <w:trHeight w:val="590"/>
        </w:trPr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Default="001605C5" w:rsidP="0027118F">
            <w:r>
              <w:t>Расчетный счет получателя*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Текстовое поле (не более 20 символов)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Default="00D91BA0" w:rsidP="0027118F">
            <w:pPr>
              <w:rPr>
                <w:color w:val="000000"/>
              </w:rPr>
            </w:pPr>
            <w:r>
              <w:rPr>
                <w:color w:val="000000"/>
              </w:rPr>
              <w:t>Заполняется вручную.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7928DE" w:rsidRDefault="001605C5" w:rsidP="0027118F">
            <w:pPr>
              <w:rPr>
                <w:color w:val="000000"/>
              </w:rPr>
            </w:pPr>
            <w:r w:rsidRPr="007928DE">
              <w:rPr>
                <w:color w:val="000000"/>
              </w:rPr>
              <w:t>р/с 40817810099910004312</w:t>
            </w:r>
          </w:p>
        </w:tc>
      </w:tr>
      <w:tr w:rsidR="001605C5" w:rsidRPr="000D17AF" w:rsidTr="0027118F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t>КБК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rPr>
                <w:color w:val="000000"/>
              </w:rPr>
              <w:t>Значение кода бюджетной классификации для налоговых платежей (20 символов)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Заполняется только для платежей в бюджет РФ (налоги, штрафы, оплаты бюджетным организациям.)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КБК 182 102 021 01 08 1013 160</w:t>
            </w:r>
          </w:p>
        </w:tc>
      </w:tr>
      <w:tr w:rsidR="001605C5" w:rsidRPr="000D17AF" w:rsidTr="0027118F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t>ОКТМО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rPr>
                <w:color w:val="000000"/>
              </w:rPr>
              <w:t>Значение кода общероссийско</w:t>
            </w:r>
            <w:r w:rsidRPr="000D17AF">
              <w:rPr>
                <w:color w:val="000000"/>
              </w:rPr>
              <w:lastRenderedPageBreak/>
              <w:t>го классификатора территорий муниципальных образований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lastRenderedPageBreak/>
              <w:t xml:space="preserve">Заполняется только для платежей в бюджет РФ (налоги, </w:t>
            </w:r>
            <w:r w:rsidRPr="000D17AF">
              <w:rPr>
                <w:color w:val="000000"/>
              </w:rPr>
              <w:lastRenderedPageBreak/>
              <w:t>штрафы, оплаты бюджетным организациям.)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lastRenderedPageBreak/>
              <w:t>ОКТМО 4512235</w:t>
            </w:r>
          </w:p>
          <w:p w:rsidR="001605C5" w:rsidRPr="000D17AF" w:rsidRDefault="001605C5" w:rsidP="0027118F">
            <w:pPr>
              <w:rPr>
                <w:color w:val="000000"/>
              </w:rPr>
            </w:pP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bottom w:val="single" w:sz="8" w:space="0" w:color="000000" w:themeColor="text1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8" w:space="0" w:color="000000" w:themeColor="text1"/>
            </w:tcBorders>
          </w:tcPr>
          <w:p w:rsidR="000D17AF" w:rsidRPr="000D17AF" w:rsidRDefault="000D17AF" w:rsidP="000D17AF">
            <w:r w:rsidRPr="000D17AF">
              <w:t>Основание платежа*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8" w:space="0" w:color="000000" w:themeColor="text1"/>
            </w:tcBorders>
          </w:tcPr>
          <w:p w:rsidR="000D17AF" w:rsidRPr="000D17AF" w:rsidRDefault="000D17AF" w:rsidP="000D17AF">
            <w:r w:rsidRPr="000D17AF">
              <w:t xml:space="preserve">Текстовое значение (не более </w:t>
            </w:r>
            <w:r w:rsidR="00D91BA0">
              <w:t>5</w:t>
            </w:r>
            <w:r w:rsidR="00D91BA0" w:rsidRPr="000D17AF">
              <w:t xml:space="preserve"> </w:t>
            </w:r>
            <w:r w:rsidRPr="000D17AF">
              <w:t>строк)</w:t>
            </w:r>
          </w:p>
          <w:p w:rsidR="000D17AF" w:rsidRPr="000D17AF" w:rsidRDefault="000D17AF" w:rsidP="000D17AF"/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 xml:space="preserve">Указывается подробно, кому за какие услуги и на основании </w:t>
            </w:r>
            <w:r w:rsidR="00392C82">
              <w:t xml:space="preserve">каких документов </w:t>
            </w:r>
            <w:r w:rsidRPr="000D17AF">
              <w:t xml:space="preserve"> проводится оплата</w:t>
            </w:r>
            <w:r w:rsidR="00D91BA0">
              <w:t>, а также другие данные и комментарии, необходимые для проведения платежа.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</w:tcBorders>
          </w:tcPr>
          <w:p w:rsidR="00F34737" w:rsidRPr="00375D26" w:rsidRDefault="00375D26" w:rsidP="00375D26">
            <w:pPr>
              <w:pStyle w:val="af3"/>
              <w:numPr>
                <w:ilvl w:val="0"/>
                <w:numId w:val="15"/>
              </w:numPr>
              <w:tabs>
                <w:tab w:val="left" w:pos="430"/>
              </w:tabs>
              <w:ind w:left="0" w:firstLine="0"/>
              <w:rPr>
                <w:color w:val="000000"/>
              </w:rPr>
            </w:pPr>
            <w:r w:rsidRPr="00375D26">
              <w:rPr>
                <w:color w:val="000000"/>
              </w:rPr>
              <w:t xml:space="preserve">Окончательный расчет по договору № Ф8/25-19 от 03.12.2019 </w:t>
            </w:r>
            <w:r w:rsidR="00D91BA0">
              <w:rPr>
                <w:color w:val="000000"/>
              </w:rPr>
              <w:t xml:space="preserve">за предпроектное обследование </w:t>
            </w:r>
            <w:r w:rsidRPr="00375D26">
              <w:rPr>
                <w:color w:val="000000"/>
              </w:rPr>
              <w:t>согласно счета № 260 от 15.04.2020</w:t>
            </w:r>
          </w:p>
          <w:p w:rsidR="000D17AF" w:rsidRPr="00375D26" w:rsidRDefault="000D17AF" w:rsidP="00375D26">
            <w:pPr>
              <w:pStyle w:val="af3"/>
              <w:numPr>
                <w:ilvl w:val="0"/>
                <w:numId w:val="15"/>
              </w:numPr>
              <w:tabs>
                <w:tab w:val="left" w:pos="430"/>
              </w:tabs>
              <w:ind w:left="0" w:firstLine="0"/>
              <w:rPr>
                <w:color w:val="000000"/>
              </w:rPr>
            </w:pPr>
            <w:r w:rsidRPr="00375D26">
              <w:rPr>
                <w:color w:val="000000"/>
              </w:rPr>
              <w:t>«Аванс АО «РТПТ Гранит» на выполнение работ по техническому обслуживанию и эксплуатационной сдачи  второй партии Имущества на территории инозаказчика по пункту 3.2 дополнительному соглашению №6 от 13.07.2018 к договору №АА- 8018/02 -1296 от 16.11.2016»</w:t>
            </w:r>
          </w:p>
        </w:tc>
      </w:tr>
      <w:tr w:rsidR="000D17AF" w:rsidRPr="000D17AF" w:rsidTr="00024170">
        <w:trPr>
          <w:trHeight w:val="419"/>
        </w:trPr>
        <w:tc>
          <w:tcPr>
            <w:tcW w:w="464" w:type="dxa"/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0D17AF" w:rsidRPr="000D17AF" w:rsidRDefault="000D17AF" w:rsidP="000D17AF">
            <w:r w:rsidRPr="000D17AF">
              <w:t>Назначение платежа*</w:t>
            </w:r>
          </w:p>
        </w:tc>
        <w:tc>
          <w:tcPr>
            <w:tcW w:w="1872" w:type="dxa"/>
          </w:tcPr>
          <w:p w:rsidR="000D17AF" w:rsidRPr="000D17AF" w:rsidRDefault="000D17AF" w:rsidP="000D17AF">
            <w:r w:rsidRPr="000D17AF">
              <w:t>Текстовое значение (основание платежа коротко)</w:t>
            </w:r>
          </w:p>
        </w:tc>
        <w:tc>
          <w:tcPr>
            <w:tcW w:w="3515" w:type="dxa"/>
            <w:tcBorders>
              <w:right w:val="single" w:sz="4" w:space="0" w:color="auto"/>
            </w:tcBorders>
            <w:shd w:val="clear" w:color="auto" w:fill="auto"/>
          </w:tcPr>
          <w:p w:rsidR="000D17AF" w:rsidRPr="000D17AF" w:rsidRDefault="009139B3" w:rsidP="000D17AF">
            <w:r w:rsidRPr="009139B3">
              <w:t xml:space="preserve">Указывается текст, который будет перенесён в платёжное поручение. Необходимо кратко указать, за что и на основании каких документов производится платёж, НДС. 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0D17AF" w:rsidRPr="000D17AF" w:rsidRDefault="00AE57B3" w:rsidP="00D91BA0">
            <w:r w:rsidRPr="00AE57B3">
              <w:rPr>
                <w:color w:val="000000"/>
              </w:rPr>
              <w:t>Аванс 50% за поставку изделий по дог</w:t>
            </w:r>
            <w:r>
              <w:rPr>
                <w:color w:val="000000"/>
              </w:rPr>
              <w:t>овору №156344/2020 от 11.02.2020 счет</w:t>
            </w:r>
            <w:r w:rsidRPr="00AE57B3">
              <w:rPr>
                <w:color w:val="000000"/>
              </w:rPr>
              <w:t xml:space="preserve"> №56 от 20.03.2020 в т.ч НДС 280321,96»</w:t>
            </w:r>
          </w:p>
        </w:tc>
      </w:tr>
      <w:tr w:rsidR="000D17AF" w:rsidRPr="000D17AF" w:rsidTr="00024170">
        <w:tc>
          <w:tcPr>
            <w:tcW w:w="464" w:type="dxa"/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0D17AF" w:rsidRPr="000D17AF" w:rsidRDefault="000D17AF" w:rsidP="001605C5">
            <w:r w:rsidRPr="000D17AF">
              <w:t xml:space="preserve">Источник </w:t>
            </w:r>
            <w:r w:rsidR="001605C5">
              <w:t>платежа</w:t>
            </w:r>
            <w:r w:rsidRPr="000D17AF">
              <w:t>*</w:t>
            </w:r>
          </w:p>
        </w:tc>
        <w:tc>
          <w:tcPr>
            <w:tcW w:w="1872" w:type="dxa"/>
          </w:tcPr>
          <w:p w:rsidR="000D17AF" w:rsidRPr="000D17AF" w:rsidRDefault="000D17AF" w:rsidP="00D91BA0">
            <w:r w:rsidRPr="000D17AF">
              <w:t>Тексто</w:t>
            </w:r>
            <w:r w:rsidR="00D91BA0">
              <w:t>вое значение</w:t>
            </w:r>
            <w:r w:rsidRPr="000D17AF">
              <w:t xml:space="preserve"> </w:t>
            </w:r>
            <w:r w:rsidR="00D91BA0">
              <w:t>(</w:t>
            </w:r>
            <w:r w:rsidRPr="000D17AF">
              <w:t>указывается источник средств на оплату</w:t>
            </w:r>
            <w:r w:rsidR="00D91BA0">
              <w:t>)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 xml:space="preserve">Возможные значения: </w:t>
            </w:r>
          </w:p>
          <w:p w:rsidR="000D17AF" w:rsidRDefault="000D17AF" w:rsidP="000D17AF">
            <w:pPr>
              <w:numPr>
                <w:ilvl w:val="0"/>
                <w:numId w:val="10"/>
              </w:numPr>
              <w:tabs>
                <w:tab w:val="left" w:pos="175"/>
              </w:tabs>
              <w:ind w:left="0" w:firstLine="0"/>
              <w:rPr>
                <w:color w:val="000000"/>
              </w:rPr>
            </w:pPr>
            <w:r w:rsidRPr="000D17AF">
              <w:rPr>
                <w:color w:val="000000"/>
              </w:rPr>
              <w:t>Договор входящего платежа</w:t>
            </w:r>
            <w:r w:rsidR="00DA7367">
              <w:rPr>
                <w:color w:val="000000"/>
              </w:rPr>
              <w:t xml:space="preserve"> (номер, дата)</w:t>
            </w:r>
          </w:p>
          <w:p w:rsidR="00DA7367" w:rsidRDefault="00DA7367" w:rsidP="00DA7367">
            <w:r>
              <w:t xml:space="preserve">Для договоров ДКС и ОрВД и ГЛОНАСС указывается также номер вх. платёжного поручения, за счёт средств которого производится платёж. </w:t>
            </w:r>
          </w:p>
          <w:p w:rsidR="000D17AF" w:rsidRPr="00AD00F8" w:rsidRDefault="000D17AF" w:rsidP="00AD00F8">
            <w:pPr>
              <w:numPr>
                <w:ilvl w:val="0"/>
                <w:numId w:val="10"/>
              </w:numPr>
              <w:tabs>
                <w:tab w:val="left" w:pos="175"/>
              </w:tabs>
              <w:ind w:left="0" w:firstLine="0"/>
              <w:rPr>
                <w:color w:val="000000"/>
              </w:rPr>
            </w:pPr>
            <w:r w:rsidRPr="00AD00F8">
              <w:rPr>
                <w:color w:val="000000"/>
              </w:rPr>
              <w:t>В рамках запланированного бюджета</w:t>
            </w:r>
            <w:r w:rsidR="00AD00F8" w:rsidRPr="00AD00F8">
              <w:rPr>
                <w:color w:val="000000"/>
              </w:rPr>
              <w:t xml:space="preserve"> (для платежей по хоз. деятельности </w:t>
            </w:r>
            <w:r w:rsidR="00AD00F8">
              <w:rPr>
                <w:color w:val="000000"/>
              </w:rPr>
              <w:t>у</w:t>
            </w:r>
            <w:r w:rsidR="00AD00F8" w:rsidRPr="00AD00F8">
              <w:rPr>
                <w:color w:val="000000"/>
              </w:rPr>
              <w:t xml:space="preserve">казывается </w:t>
            </w:r>
            <w:r w:rsidR="00DA7367" w:rsidRPr="00AD00F8">
              <w:rPr>
                <w:color w:val="000000"/>
              </w:rPr>
              <w:t>бюджет подразделения)</w:t>
            </w:r>
          </w:p>
          <w:p w:rsidR="00DA7367" w:rsidRDefault="000D17AF" w:rsidP="00DA7367">
            <w:pPr>
              <w:numPr>
                <w:ilvl w:val="0"/>
                <w:numId w:val="10"/>
              </w:numPr>
              <w:tabs>
                <w:tab w:val="left" w:pos="175"/>
              </w:tabs>
              <w:ind w:left="0" w:firstLine="0"/>
              <w:rPr>
                <w:color w:val="000000"/>
              </w:rPr>
            </w:pPr>
            <w:r w:rsidRPr="000D17AF">
              <w:rPr>
                <w:color w:val="000000"/>
              </w:rPr>
              <w:t>За счет прибыли</w:t>
            </w:r>
          </w:p>
          <w:p w:rsidR="00AD00F8" w:rsidRPr="00DA7367" w:rsidRDefault="00AD00F8" w:rsidP="00AD00F8">
            <w:pPr>
              <w:tabs>
                <w:tab w:val="left" w:pos="175"/>
              </w:tabs>
              <w:rPr>
                <w:color w:val="000000"/>
              </w:rPr>
            </w:pPr>
            <w:r>
              <w:rPr>
                <w:color w:val="000000"/>
              </w:rPr>
              <w:lastRenderedPageBreak/>
              <w:t>Для внеплановых платежей «Собственные средства»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0D17AF" w:rsidRPr="000D17AF" w:rsidRDefault="000D17AF" w:rsidP="000D17AF">
            <w:r w:rsidRPr="000D17AF">
              <w:rPr>
                <w:color w:val="000000"/>
              </w:rPr>
              <w:lastRenderedPageBreak/>
              <w:t>«За счет средств по ДС № 13818021 от 27.11.2013 к договору комиссии № Р/138 от 21.06.2013»</w:t>
            </w: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0D17AF" w:rsidRPr="000D17AF" w:rsidRDefault="000D17AF" w:rsidP="000D17AF">
            <w:r w:rsidRPr="000D17AF">
              <w:t>Аванс/Расчет*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Значение из выпадающего списка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Выбор из значений: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Аванс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Расчет</w:t>
            </w:r>
          </w:p>
          <w:p w:rsidR="000D17AF" w:rsidRPr="000D17AF" w:rsidRDefault="000D17AF" w:rsidP="0090621E">
            <w:pPr>
              <w:rPr>
                <w:color w:val="000000"/>
              </w:rPr>
            </w:pPr>
            <w:r w:rsidRPr="000D17AF">
              <w:rPr>
                <w:color w:val="000000"/>
              </w:rPr>
              <w:t>В пределах 3-5 млн/мес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 xml:space="preserve">Аванс </w:t>
            </w: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>Основание закупки у ЕП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>Значение в поле «Основание закупки у ЕП» из карточки договора в СУЗ</w:t>
            </w:r>
          </w:p>
        </w:tc>
        <w:tc>
          <w:tcPr>
            <w:tcW w:w="3515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B24208" w:rsidP="000D17AF">
            <w:pPr>
              <w:rPr>
                <w:color w:val="000000"/>
              </w:rPr>
            </w:pPr>
            <w:r>
              <w:rPr>
                <w:color w:val="000000"/>
              </w:rPr>
              <w:t>При</w:t>
            </w:r>
            <w:r w:rsidR="000D17AF" w:rsidRPr="000D17AF">
              <w:rPr>
                <w:color w:val="000000"/>
              </w:rPr>
              <w:t xml:space="preserve"> наличии карточки договора в СУЗ, </w:t>
            </w:r>
            <w:r>
              <w:rPr>
                <w:color w:val="000000"/>
              </w:rPr>
              <w:t xml:space="preserve">значение необходимо </w:t>
            </w:r>
            <w:r w:rsidR="000D17AF" w:rsidRPr="000D17AF">
              <w:rPr>
                <w:color w:val="000000"/>
              </w:rPr>
              <w:t xml:space="preserve">взять </w:t>
            </w:r>
            <w:r>
              <w:rPr>
                <w:color w:val="000000"/>
              </w:rPr>
              <w:t>из неё</w:t>
            </w:r>
            <w:r w:rsidR="000D17AF" w:rsidRPr="000D17AF">
              <w:rPr>
                <w:color w:val="000000"/>
              </w:rPr>
              <w:t>. Если платеж по счет-договору, который ранее не согласовывался, требуется оформить карточку в СУЗ.</w:t>
            </w:r>
          </w:p>
          <w:p w:rsidR="000D17AF" w:rsidRPr="000D17AF" w:rsidRDefault="000D17AF" w:rsidP="000D17AF">
            <w:r w:rsidRPr="000D17AF">
              <w:rPr>
                <w:color w:val="000000"/>
              </w:rPr>
              <w:t>Если платеж не по договору (счет-договору), то значение вводить не надо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8" w:space="0" w:color="000000" w:themeColor="text1"/>
            </w:tcBorders>
          </w:tcPr>
          <w:p w:rsidR="000D17AF" w:rsidRPr="000D17AF" w:rsidRDefault="00024170" w:rsidP="000D17AF">
            <w:r>
              <w:rPr>
                <w:rFonts w:eastAsia="Times New Roman"/>
              </w:rPr>
              <w:object w:dxaOrig="2535" w:dyaOrig="630" w14:anchorId="1F9FCC43">
                <v:shape id="_x0000_i1048" type="#_x0000_t75" style="width:103.2pt;height:28.8pt" o:ole="">
                  <v:imagedata r:id="rId77" o:title=""/>
                </v:shape>
                <o:OLEObject Type="Embed" ProgID="PBrush" ShapeID="_x0000_i1048" DrawAspect="Content" ObjectID="_1656764151" r:id="rId78"/>
              </w:object>
            </w: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 xml:space="preserve">ID Закупки 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rPr>
                <w:color w:val="000000"/>
              </w:rPr>
              <w:t xml:space="preserve">значение </w:t>
            </w:r>
            <w:r w:rsidRPr="000D17AF">
              <w:rPr>
                <w:color w:val="000000"/>
                <w:lang w:val="en-US"/>
              </w:rPr>
              <w:t>ID</w:t>
            </w:r>
            <w:r w:rsidRPr="000D17AF">
              <w:rPr>
                <w:color w:val="000000"/>
              </w:rPr>
              <w:t xml:space="preserve"> закупки из карточки договора СУЗ (не более 20 символов)</w:t>
            </w:r>
          </w:p>
        </w:tc>
        <w:tc>
          <w:tcPr>
            <w:tcW w:w="3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D17AF" w:rsidRDefault="00B24208" w:rsidP="000D17AF">
            <w:pPr>
              <w:rPr>
                <w:color w:val="000000"/>
              </w:rPr>
            </w:pPr>
            <w:r>
              <w:rPr>
                <w:color w:val="000000"/>
              </w:rPr>
              <w:t>При</w:t>
            </w:r>
            <w:r w:rsidRPr="000D17AF">
              <w:rPr>
                <w:color w:val="000000"/>
              </w:rPr>
              <w:t xml:space="preserve"> наличии карточки договора в СУЗ, </w:t>
            </w:r>
            <w:r>
              <w:rPr>
                <w:color w:val="000000"/>
              </w:rPr>
              <w:t xml:space="preserve">значение необходимо </w:t>
            </w:r>
            <w:r w:rsidRPr="000D17AF">
              <w:rPr>
                <w:color w:val="000000"/>
              </w:rPr>
              <w:t xml:space="preserve">взять </w:t>
            </w:r>
            <w:r>
              <w:rPr>
                <w:color w:val="000000"/>
              </w:rPr>
              <w:t>из неё</w:t>
            </w:r>
            <w:r w:rsidRPr="000D17AF">
              <w:rPr>
                <w:color w:val="000000"/>
              </w:rPr>
              <w:t>.</w:t>
            </w:r>
            <w:r w:rsidR="000D17AF" w:rsidRPr="000D17AF">
              <w:rPr>
                <w:color w:val="000000"/>
              </w:rPr>
              <w:t>. Если платеж по счет-договору, который ранее не согласовывался, то требуется оформить карточку в СУЗ.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Если платеж не по договору (счет-договору), то значение вводить не надо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FF7EFF" w:rsidRDefault="00FF7EFF" w:rsidP="00024170">
            <w:pPr>
              <w:jc w:val="center"/>
              <w:rPr>
                <w:color w:val="000000"/>
                <w:lang w:val="en-US"/>
              </w:rPr>
            </w:pPr>
            <w:r>
              <w:rPr>
                <w:rFonts w:eastAsia="Times New Roman"/>
              </w:rPr>
              <w:object w:dxaOrig="1500" w:dyaOrig="645" w14:anchorId="0BEFE70D">
                <v:shape id="_x0000_i1049" type="#_x0000_t75" style="width:75pt;height:31.8pt" o:ole="">
                  <v:imagedata r:id="rId79" o:title=""/>
                </v:shape>
                <o:OLEObject Type="Embed" ProgID="PBrush" ShapeID="_x0000_i1049" DrawAspect="Content" ObjectID="_1656764152" r:id="rId80"/>
              </w:object>
            </w:r>
          </w:p>
        </w:tc>
      </w:tr>
      <w:tr w:rsidR="001605C5" w:rsidRPr="000D17AF" w:rsidTr="001605C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64" w:type="dxa"/>
          </w:tcPr>
          <w:p w:rsidR="001605C5" w:rsidRPr="000C3BC9" w:rsidRDefault="001605C5" w:rsidP="0027118F">
            <w:pPr>
              <w:pStyle w:val="af3"/>
              <w:numPr>
                <w:ilvl w:val="0"/>
                <w:numId w:val="14"/>
              </w:numPr>
            </w:pPr>
          </w:p>
        </w:tc>
        <w:tc>
          <w:tcPr>
            <w:tcW w:w="2337" w:type="dxa"/>
          </w:tcPr>
          <w:p w:rsidR="001605C5" w:rsidRPr="000D17AF" w:rsidRDefault="001605C5" w:rsidP="0027118F">
            <w:r w:rsidRPr="000D17AF">
              <w:t>Договор</w:t>
            </w:r>
          </w:p>
        </w:tc>
        <w:tc>
          <w:tcPr>
            <w:tcW w:w="1872" w:type="dxa"/>
          </w:tcPr>
          <w:p w:rsidR="001605C5" w:rsidRPr="000D17AF" w:rsidRDefault="001605C5" w:rsidP="0027118F">
            <w:r w:rsidRPr="000D17AF">
              <w:t>Номер и дата договора, по которому производится платеж</w:t>
            </w:r>
          </w:p>
        </w:tc>
        <w:tc>
          <w:tcPr>
            <w:tcW w:w="3515" w:type="dxa"/>
          </w:tcPr>
          <w:p w:rsidR="001605C5" w:rsidRPr="000D17AF" w:rsidRDefault="001605C5" w:rsidP="0027118F">
            <w:pPr>
              <w:jc w:val="both"/>
            </w:pPr>
            <w:r w:rsidRPr="000D17AF">
              <w:t>В случае если платеж не по договору, то  прочерк.</w:t>
            </w:r>
          </w:p>
          <w:p w:rsidR="001605C5" w:rsidRPr="000D17AF" w:rsidRDefault="001605C5" w:rsidP="0027118F">
            <w:pPr>
              <w:jc w:val="both"/>
            </w:pPr>
          </w:p>
        </w:tc>
        <w:tc>
          <w:tcPr>
            <w:tcW w:w="2580" w:type="dxa"/>
          </w:tcPr>
          <w:p w:rsidR="001605C5" w:rsidRPr="000D17AF" w:rsidRDefault="001605C5" w:rsidP="0027118F">
            <w:pPr>
              <w:jc w:val="both"/>
            </w:pPr>
            <w:r w:rsidRPr="000D17AF">
              <w:rPr>
                <w:color w:val="000000"/>
              </w:rPr>
              <w:t>«ДС №6 от 13.07.2018 к договору №АА- 8018/02 -1296 от 16.11.2016»</w:t>
            </w:r>
          </w:p>
        </w:tc>
      </w:tr>
    </w:tbl>
    <w:p w:rsidR="00E20664" w:rsidRDefault="00E20664">
      <w:pPr>
        <w:pStyle w:val="af3"/>
        <w:jc w:val="both"/>
      </w:pPr>
    </w:p>
    <w:sectPr w:rsidR="00E20664">
      <w:footerReference w:type="default" r:id="rId81"/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11D30" w:rsidRDefault="00011D30">
      <w:pPr>
        <w:spacing w:after="0" w:line="240" w:lineRule="auto"/>
      </w:pPr>
      <w:r>
        <w:separator/>
      </w:r>
    </w:p>
  </w:endnote>
  <w:endnote w:type="continuationSeparator" w:id="0">
    <w:p w:rsidR="00011D30" w:rsidRDefault="00011D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82182069"/>
      <w:docPartObj>
        <w:docPartGallery w:val="AutoText"/>
      </w:docPartObj>
    </w:sdtPr>
    <w:sdtEndPr/>
    <w:sdtContent>
      <w:p w:rsidR="0027118F" w:rsidRDefault="0027118F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D751C">
          <w:rPr>
            <w:noProof/>
          </w:rPr>
          <w:t>1</w:t>
        </w:r>
        <w:r>
          <w:fldChar w:fldCharType="end"/>
        </w:r>
      </w:p>
    </w:sdtContent>
  </w:sdt>
  <w:p w:rsidR="0027118F" w:rsidRDefault="0027118F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11D30" w:rsidRDefault="00011D30">
      <w:pPr>
        <w:spacing w:after="0" w:line="240" w:lineRule="auto"/>
      </w:pPr>
      <w:r>
        <w:separator/>
      </w:r>
    </w:p>
  </w:footnote>
  <w:footnote w:type="continuationSeparator" w:id="0">
    <w:p w:rsidR="00011D30" w:rsidRDefault="00011D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4D1479"/>
    <w:multiLevelType w:val="hybridMultilevel"/>
    <w:tmpl w:val="24460A34"/>
    <w:lvl w:ilvl="0" w:tplc="041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1" w15:restartNumberingAfterBreak="0">
    <w:nsid w:val="1CD71A4B"/>
    <w:multiLevelType w:val="multilevel"/>
    <w:tmpl w:val="C7F218E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9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2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7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712" w:hanging="1440"/>
      </w:pPr>
      <w:rPr>
        <w:rFonts w:hint="default"/>
      </w:rPr>
    </w:lvl>
  </w:abstractNum>
  <w:abstractNum w:abstractNumId="2" w15:restartNumberingAfterBreak="0">
    <w:nsid w:val="1EBF4C11"/>
    <w:multiLevelType w:val="hybridMultilevel"/>
    <w:tmpl w:val="D8BADF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3305AD"/>
    <w:multiLevelType w:val="multilevel"/>
    <w:tmpl w:val="C95A16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5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080" w:hanging="1440"/>
      </w:pPr>
      <w:rPr>
        <w:rFonts w:hint="default"/>
      </w:rPr>
    </w:lvl>
  </w:abstractNum>
  <w:abstractNum w:abstractNumId="4" w15:restartNumberingAfterBreak="0">
    <w:nsid w:val="25E33558"/>
    <w:multiLevelType w:val="multilevel"/>
    <w:tmpl w:val="25E3355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1D2C9F"/>
    <w:multiLevelType w:val="hybridMultilevel"/>
    <w:tmpl w:val="8D4E66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C3429B"/>
    <w:multiLevelType w:val="multilevel"/>
    <w:tmpl w:val="FDFEB8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9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2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7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712" w:hanging="1440"/>
      </w:pPr>
      <w:rPr>
        <w:rFonts w:hint="default"/>
      </w:rPr>
    </w:lvl>
  </w:abstractNum>
  <w:abstractNum w:abstractNumId="7" w15:restartNumberingAfterBreak="0">
    <w:nsid w:val="44827FF2"/>
    <w:multiLevelType w:val="multilevel"/>
    <w:tmpl w:val="44827FF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51" w:hanging="36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73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38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110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1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8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88" w:hanging="1440"/>
      </w:pPr>
      <w:rPr>
        <w:rFonts w:hint="default"/>
      </w:rPr>
    </w:lvl>
  </w:abstractNum>
  <w:abstractNum w:abstractNumId="8" w15:restartNumberingAfterBreak="0">
    <w:nsid w:val="4FBA5447"/>
    <w:multiLevelType w:val="multilevel"/>
    <w:tmpl w:val="4FBA5447"/>
    <w:lvl w:ilvl="0">
      <w:start w:val="1"/>
      <w:numFmt w:val="bullet"/>
      <w:pStyle w:val="a"/>
      <w:lvlText w:val="o"/>
      <w:lvlJc w:val="left"/>
      <w:pPr>
        <w:tabs>
          <w:tab w:val="left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A45818"/>
    <w:multiLevelType w:val="multilevel"/>
    <w:tmpl w:val="C7F218E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9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2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7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712" w:hanging="1440"/>
      </w:pPr>
      <w:rPr>
        <w:rFonts w:hint="default"/>
      </w:rPr>
    </w:lvl>
  </w:abstractNum>
  <w:abstractNum w:abstractNumId="10" w15:restartNumberingAfterBreak="0">
    <w:nsid w:val="527D4BA6"/>
    <w:multiLevelType w:val="multilevel"/>
    <w:tmpl w:val="496AEA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601D71C0"/>
    <w:multiLevelType w:val="multilevel"/>
    <w:tmpl w:val="601D71C0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047D8C"/>
    <w:multiLevelType w:val="multilevel"/>
    <w:tmpl w:val="62047D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9103D5"/>
    <w:multiLevelType w:val="multilevel"/>
    <w:tmpl w:val="3E1C2D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74547EDA"/>
    <w:multiLevelType w:val="multilevel"/>
    <w:tmpl w:val="74547E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F318EF"/>
    <w:multiLevelType w:val="multilevel"/>
    <w:tmpl w:val="7AF318EF"/>
    <w:lvl w:ilvl="0">
      <w:start w:val="1"/>
      <w:numFmt w:val="bullet"/>
      <w:lvlText w:val=""/>
      <w:lvlJc w:val="left"/>
      <w:pPr>
        <w:ind w:left="77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3"/>
  </w:num>
  <w:num w:numId="3">
    <w:abstractNumId w:val="12"/>
  </w:num>
  <w:num w:numId="4">
    <w:abstractNumId w:val="11"/>
  </w:num>
  <w:num w:numId="5">
    <w:abstractNumId w:val="15"/>
  </w:num>
  <w:num w:numId="6">
    <w:abstractNumId w:val="7"/>
  </w:num>
  <w:num w:numId="7">
    <w:abstractNumId w:val="14"/>
  </w:num>
  <w:num w:numId="8">
    <w:abstractNumId w:val="10"/>
  </w:num>
  <w:num w:numId="9">
    <w:abstractNumId w:val="4"/>
  </w:num>
  <w:num w:numId="10">
    <w:abstractNumId w:val="0"/>
  </w:num>
  <w:num w:numId="11">
    <w:abstractNumId w:val="2"/>
  </w:num>
  <w:num w:numId="12">
    <w:abstractNumId w:val="3"/>
  </w:num>
  <w:num w:numId="13">
    <w:abstractNumId w:val="1"/>
  </w:num>
  <w:num w:numId="14">
    <w:abstractNumId w:val="6"/>
  </w:num>
  <w:num w:numId="15">
    <w:abstractNumId w:val="5"/>
  </w:num>
  <w:num w:numId="16">
    <w:abstractNumId w:val="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03B9"/>
    <w:rsid w:val="00000359"/>
    <w:rsid w:val="000019E1"/>
    <w:rsid w:val="00001FA8"/>
    <w:rsid w:val="00002100"/>
    <w:rsid w:val="000039B3"/>
    <w:rsid w:val="00006623"/>
    <w:rsid w:val="0000664D"/>
    <w:rsid w:val="000103F0"/>
    <w:rsid w:val="00010935"/>
    <w:rsid w:val="00011D30"/>
    <w:rsid w:val="00011E8A"/>
    <w:rsid w:val="00014A5C"/>
    <w:rsid w:val="00015B63"/>
    <w:rsid w:val="00016845"/>
    <w:rsid w:val="00020F9D"/>
    <w:rsid w:val="00023D12"/>
    <w:rsid w:val="00024170"/>
    <w:rsid w:val="00025D5A"/>
    <w:rsid w:val="00027C9B"/>
    <w:rsid w:val="00030C16"/>
    <w:rsid w:val="00030DDE"/>
    <w:rsid w:val="00032175"/>
    <w:rsid w:val="00032E6B"/>
    <w:rsid w:val="000333D2"/>
    <w:rsid w:val="00033644"/>
    <w:rsid w:val="000346E6"/>
    <w:rsid w:val="00034A3C"/>
    <w:rsid w:val="0003504B"/>
    <w:rsid w:val="000364C1"/>
    <w:rsid w:val="00040F83"/>
    <w:rsid w:val="00044F90"/>
    <w:rsid w:val="0005103C"/>
    <w:rsid w:val="00051E73"/>
    <w:rsid w:val="000528D3"/>
    <w:rsid w:val="00052EF2"/>
    <w:rsid w:val="00053A81"/>
    <w:rsid w:val="000552F7"/>
    <w:rsid w:val="00055B5A"/>
    <w:rsid w:val="0005630A"/>
    <w:rsid w:val="000566B9"/>
    <w:rsid w:val="000609DF"/>
    <w:rsid w:val="00061026"/>
    <w:rsid w:val="00062288"/>
    <w:rsid w:val="00062990"/>
    <w:rsid w:val="00062CB3"/>
    <w:rsid w:val="0006426F"/>
    <w:rsid w:val="0006464E"/>
    <w:rsid w:val="000652F7"/>
    <w:rsid w:val="00065ABE"/>
    <w:rsid w:val="0006700F"/>
    <w:rsid w:val="00067280"/>
    <w:rsid w:val="00067414"/>
    <w:rsid w:val="00067AB6"/>
    <w:rsid w:val="00070531"/>
    <w:rsid w:val="0007080F"/>
    <w:rsid w:val="00071620"/>
    <w:rsid w:val="00071AC7"/>
    <w:rsid w:val="00072B7A"/>
    <w:rsid w:val="00074CBA"/>
    <w:rsid w:val="00074EA2"/>
    <w:rsid w:val="00075CDA"/>
    <w:rsid w:val="0007605F"/>
    <w:rsid w:val="00076ED8"/>
    <w:rsid w:val="00080464"/>
    <w:rsid w:val="00081087"/>
    <w:rsid w:val="00081F76"/>
    <w:rsid w:val="0008271C"/>
    <w:rsid w:val="00083122"/>
    <w:rsid w:val="0008329D"/>
    <w:rsid w:val="0008620F"/>
    <w:rsid w:val="000901EC"/>
    <w:rsid w:val="00091229"/>
    <w:rsid w:val="000913C0"/>
    <w:rsid w:val="00093737"/>
    <w:rsid w:val="00093B09"/>
    <w:rsid w:val="00093DF8"/>
    <w:rsid w:val="000A208C"/>
    <w:rsid w:val="000A2393"/>
    <w:rsid w:val="000A428D"/>
    <w:rsid w:val="000A4490"/>
    <w:rsid w:val="000A7DB2"/>
    <w:rsid w:val="000A7EDE"/>
    <w:rsid w:val="000B21E3"/>
    <w:rsid w:val="000B25A3"/>
    <w:rsid w:val="000B370D"/>
    <w:rsid w:val="000B3904"/>
    <w:rsid w:val="000B39BD"/>
    <w:rsid w:val="000B3CC4"/>
    <w:rsid w:val="000B470A"/>
    <w:rsid w:val="000B491A"/>
    <w:rsid w:val="000B4D92"/>
    <w:rsid w:val="000B5F61"/>
    <w:rsid w:val="000B75EF"/>
    <w:rsid w:val="000C20CB"/>
    <w:rsid w:val="000C212E"/>
    <w:rsid w:val="000C2846"/>
    <w:rsid w:val="000C2D7B"/>
    <w:rsid w:val="000C36FF"/>
    <w:rsid w:val="000C3BC9"/>
    <w:rsid w:val="000C7135"/>
    <w:rsid w:val="000C77D4"/>
    <w:rsid w:val="000D012D"/>
    <w:rsid w:val="000D132E"/>
    <w:rsid w:val="000D17AF"/>
    <w:rsid w:val="000D1D77"/>
    <w:rsid w:val="000D2453"/>
    <w:rsid w:val="000D2952"/>
    <w:rsid w:val="000D2A79"/>
    <w:rsid w:val="000D392A"/>
    <w:rsid w:val="000D41E6"/>
    <w:rsid w:val="000D43A5"/>
    <w:rsid w:val="000D6C65"/>
    <w:rsid w:val="000D6DFC"/>
    <w:rsid w:val="000D74C7"/>
    <w:rsid w:val="000D751C"/>
    <w:rsid w:val="000E085B"/>
    <w:rsid w:val="000E1894"/>
    <w:rsid w:val="000E4406"/>
    <w:rsid w:val="000E4FF8"/>
    <w:rsid w:val="000E6737"/>
    <w:rsid w:val="000E68DC"/>
    <w:rsid w:val="000E7301"/>
    <w:rsid w:val="000F0741"/>
    <w:rsid w:val="000F1680"/>
    <w:rsid w:val="000F1CD2"/>
    <w:rsid w:val="000F1D4B"/>
    <w:rsid w:val="000F2435"/>
    <w:rsid w:val="000F299A"/>
    <w:rsid w:val="000F7BE7"/>
    <w:rsid w:val="0010016D"/>
    <w:rsid w:val="00101156"/>
    <w:rsid w:val="0010194A"/>
    <w:rsid w:val="0010324A"/>
    <w:rsid w:val="00103310"/>
    <w:rsid w:val="00103F7A"/>
    <w:rsid w:val="00104528"/>
    <w:rsid w:val="00105788"/>
    <w:rsid w:val="001112C1"/>
    <w:rsid w:val="00113C36"/>
    <w:rsid w:val="00120734"/>
    <w:rsid w:val="001213DC"/>
    <w:rsid w:val="0012251B"/>
    <w:rsid w:val="00125EFC"/>
    <w:rsid w:val="00126117"/>
    <w:rsid w:val="001303F1"/>
    <w:rsid w:val="00130D00"/>
    <w:rsid w:val="00132B2F"/>
    <w:rsid w:val="0013378A"/>
    <w:rsid w:val="00134101"/>
    <w:rsid w:val="00135620"/>
    <w:rsid w:val="00137016"/>
    <w:rsid w:val="00137782"/>
    <w:rsid w:val="001435E9"/>
    <w:rsid w:val="00143C9D"/>
    <w:rsid w:val="00145C3C"/>
    <w:rsid w:val="00146D11"/>
    <w:rsid w:val="00150B03"/>
    <w:rsid w:val="00153255"/>
    <w:rsid w:val="00153730"/>
    <w:rsid w:val="00154777"/>
    <w:rsid w:val="00156B2D"/>
    <w:rsid w:val="001603D0"/>
    <w:rsid w:val="001605C5"/>
    <w:rsid w:val="00160CB8"/>
    <w:rsid w:val="00161276"/>
    <w:rsid w:val="001614A0"/>
    <w:rsid w:val="00163577"/>
    <w:rsid w:val="0016380F"/>
    <w:rsid w:val="001645D8"/>
    <w:rsid w:val="001655FB"/>
    <w:rsid w:val="00167033"/>
    <w:rsid w:val="001671FB"/>
    <w:rsid w:val="0016756B"/>
    <w:rsid w:val="00167BEE"/>
    <w:rsid w:val="00167CF6"/>
    <w:rsid w:val="00170349"/>
    <w:rsid w:val="00170682"/>
    <w:rsid w:val="00171A1B"/>
    <w:rsid w:val="00171D2A"/>
    <w:rsid w:val="00173127"/>
    <w:rsid w:val="00174062"/>
    <w:rsid w:val="00174D89"/>
    <w:rsid w:val="00176B37"/>
    <w:rsid w:val="00176E38"/>
    <w:rsid w:val="0017763C"/>
    <w:rsid w:val="00180F5A"/>
    <w:rsid w:val="0018497A"/>
    <w:rsid w:val="00184D5C"/>
    <w:rsid w:val="0018500E"/>
    <w:rsid w:val="001875F0"/>
    <w:rsid w:val="0018778F"/>
    <w:rsid w:val="00191779"/>
    <w:rsid w:val="0019278D"/>
    <w:rsid w:val="00192B9E"/>
    <w:rsid w:val="00196086"/>
    <w:rsid w:val="00196640"/>
    <w:rsid w:val="001968DA"/>
    <w:rsid w:val="001969AB"/>
    <w:rsid w:val="001974D6"/>
    <w:rsid w:val="001A1EFC"/>
    <w:rsid w:val="001A2002"/>
    <w:rsid w:val="001A2A6C"/>
    <w:rsid w:val="001A30AB"/>
    <w:rsid w:val="001A37E5"/>
    <w:rsid w:val="001A3EC4"/>
    <w:rsid w:val="001A4CA2"/>
    <w:rsid w:val="001A53F1"/>
    <w:rsid w:val="001A645B"/>
    <w:rsid w:val="001A6E6B"/>
    <w:rsid w:val="001B0635"/>
    <w:rsid w:val="001B0B3B"/>
    <w:rsid w:val="001B0BFB"/>
    <w:rsid w:val="001B1F22"/>
    <w:rsid w:val="001B3008"/>
    <w:rsid w:val="001B4128"/>
    <w:rsid w:val="001B5D4B"/>
    <w:rsid w:val="001B5D62"/>
    <w:rsid w:val="001B62F3"/>
    <w:rsid w:val="001B67A4"/>
    <w:rsid w:val="001B6BEF"/>
    <w:rsid w:val="001C07F1"/>
    <w:rsid w:val="001C27A5"/>
    <w:rsid w:val="001C3767"/>
    <w:rsid w:val="001C3FD9"/>
    <w:rsid w:val="001C4368"/>
    <w:rsid w:val="001C521C"/>
    <w:rsid w:val="001C6D1A"/>
    <w:rsid w:val="001D0384"/>
    <w:rsid w:val="001D0FA5"/>
    <w:rsid w:val="001D1F2F"/>
    <w:rsid w:val="001D2D1C"/>
    <w:rsid w:val="001D2D55"/>
    <w:rsid w:val="001D3110"/>
    <w:rsid w:val="001D3E53"/>
    <w:rsid w:val="001D401D"/>
    <w:rsid w:val="001D40A2"/>
    <w:rsid w:val="001D48F9"/>
    <w:rsid w:val="001D60C1"/>
    <w:rsid w:val="001D6722"/>
    <w:rsid w:val="001D6908"/>
    <w:rsid w:val="001E05C3"/>
    <w:rsid w:val="001E090A"/>
    <w:rsid w:val="001E1EFA"/>
    <w:rsid w:val="001E2E64"/>
    <w:rsid w:val="001E4B36"/>
    <w:rsid w:val="001E4F50"/>
    <w:rsid w:val="001E53E7"/>
    <w:rsid w:val="001E5446"/>
    <w:rsid w:val="001E6BDD"/>
    <w:rsid w:val="001E78B5"/>
    <w:rsid w:val="001E7AE0"/>
    <w:rsid w:val="001F0486"/>
    <w:rsid w:val="001F1FD5"/>
    <w:rsid w:val="001F34C7"/>
    <w:rsid w:val="001F4DC9"/>
    <w:rsid w:val="001F5123"/>
    <w:rsid w:val="001F56D0"/>
    <w:rsid w:val="001F58AD"/>
    <w:rsid w:val="001F7153"/>
    <w:rsid w:val="00202480"/>
    <w:rsid w:val="002039BB"/>
    <w:rsid w:val="00203E69"/>
    <w:rsid w:val="002047D4"/>
    <w:rsid w:val="00205574"/>
    <w:rsid w:val="002057AF"/>
    <w:rsid w:val="00206E69"/>
    <w:rsid w:val="00207676"/>
    <w:rsid w:val="00207CF0"/>
    <w:rsid w:val="00207D03"/>
    <w:rsid w:val="002104CD"/>
    <w:rsid w:val="00211BDB"/>
    <w:rsid w:val="002124FB"/>
    <w:rsid w:val="002140A0"/>
    <w:rsid w:val="00214A3E"/>
    <w:rsid w:val="00214DC2"/>
    <w:rsid w:val="0021507C"/>
    <w:rsid w:val="002162A3"/>
    <w:rsid w:val="002163B4"/>
    <w:rsid w:val="002164E8"/>
    <w:rsid w:val="00220004"/>
    <w:rsid w:val="00220DC0"/>
    <w:rsid w:val="0022165B"/>
    <w:rsid w:val="002218FB"/>
    <w:rsid w:val="002222F4"/>
    <w:rsid w:val="00223365"/>
    <w:rsid w:val="00224D47"/>
    <w:rsid w:val="00225E08"/>
    <w:rsid w:val="00227285"/>
    <w:rsid w:val="0022757F"/>
    <w:rsid w:val="0022762B"/>
    <w:rsid w:val="00227886"/>
    <w:rsid w:val="00231874"/>
    <w:rsid w:val="00232170"/>
    <w:rsid w:val="002329EA"/>
    <w:rsid w:val="00232A27"/>
    <w:rsid w:val="0023579C"/>
    <w:rsid w:val="00235AFB"/>
    <w:rsid w:val="00235B9E"/>
    <w:rsid w:val="00235EE2"/>
    <w:rsid w:val="00236561"/>
    <w:rsid w:val="00236844"/>
    <w:rsid w:val="00240B78"/>
    <w:rsid w:val="002436FB"/>
    <w:rsid w:val="00243ACF"/>
    <w:rsid w:val="0024458C"/>
    <w:rsid w:val="00244A2C"/>
    <w:rsid w:val="00247228"/>
    <w:rsid w:val="00247D3B"/>
    <w:rsid w:val="00250FD7"/>
    <w:rsid w:val="00251AD9"/>
    <w:rsid w:val="00251CE1"/>
    <w:rsid w:val="00252B93"/>
    <w:rsid w:val="00252ED4"/>
    <w:rsid w:val="00252F49"/>
    <w:rsid w:val="00253FF2"/>
    <w:rsid w:val="002564BA"/>
    <w:rsid w:val="00257604"/>
    <w:rsid w:val="00257F80"/>
    <w:rsid w:val="00261FEF"/>
    <w:rsid w:val="00262365"/>
    <w:rsid w:val="00264883"/>
    <w:rsid w:val="0026687A"/>
    <w:rsid w:val="00266CF2"/>
    <w:rsid w:val="0027101D"/>
    <w:rsid w:val="0027118F"/>
    <w:rsid w:val="002718BF"/>
    <w:rsid w:val="00271EFD"/>
    <w:rsid w:val="00272C8B"/>
    <w:rsid w:val="00273299"/>
    <w:rsid w:val="00273439"/>
    <w:rsid w:val="002771CE"/>
    <w:rsid w:val="002802AF"/>
    <w:rsid w:val="00280EC7"/>
    <w:rsid w:val="002831C0"/>
    <w:rsid w:val="00283A45"/>
    <w:rsid w:val="00284973"/>
    <w:rsid w:val="002852AD"/>
    <w:rsid w:val="002905B3"/>
    <w:rsid w:val="00290A43"/>
    <w:rsid w:val="00290B13"/>
    <w:rsid w:val="00290F04"/>
    <w:rsid w:val="00293216"/>
    <w:rsid w:val="00295DDF"/>
    <w:rsid w:val="0029618E"/>
    <w:rsid w:val="0029645D"/>
    <w:rsid w:val="0029772C"/>
    <w:rsid w:val="002A054E"/>
    <w:rsid w:val="002A0BFD"/>
    <w:rsid w:val="002A2725"/>
    <w:rsid w:val="002A5442"/>
    <w:rsid w:val="002A5C5A"/>
    <w:rsid w:val="002A6C1E"/>
    <w:rsid w:val="002B2FA8"/>
    <w:rsid w:val="002B313B"/>
    <w:rsid w:val="002B5374"/>
    <w:rsid w:val="002B542F"/>
    <w:rsid w:val="002B7517"/>
    <w:rsid w:val="002B764C"/>
    <w:rsid w:val="002B793F"/>
    <w:rsid w:val="002C2BA3"/>
    <w:rsid w:val="002C5A29"/>
    <w:rsid w:val="002C5B79"/>
    <w:rsid w:val="002C69E0"/>
    <w:rsid w:val="002D0E21"/>
    <w:rsid w:val="002D1DA2"/>
    <w:rsid w:val="002D1ED3"/>
    <w:rsid w:val="002D35D8"/>
    <w:rsid w:val="002D5E2D"/>
    <w:rsid w:val="002D6ACC"/>
    <w:rsid w:val="002D6D61"/>
    <w:rsid w:val="002D6FF3"/>
    <w:rsid w:val="002D75AB"/>
    <w:rsid w:val="002D7A15"/>
    <w:rsid w:val="002E1929"/>
    <w:rsid w:val="002E2F3C"/>
    <w:rsid w:val="002E3D32"/>
    <w:rsid w:val="002E4344"/>
    <w:rsid w:val="002E5354"/>
    <w:rsid w:val="002E6496"/>
    <w:rsid w:val="002E65C4"/>
    <w:rsid w:val="002E66D6"/>
    <w:rsid w:val="002E69BA"/>
    <w:rsid w:val="002E6B3B"/>
    <w:rsid w:val="002F0559"/>
    <w:rsid w:val="002F0FE2"/>
    <w:rsid w:val="002F1067"/>
    <w:rsid w:val="002F176D"/>
    <w:rsid w:val="002F2185"/>
    <w:rsid w:val="002F27B8"/>
    <w:rsid w:val="002F5482"/>
    <w:rsid w:val="002F62C4"/>
    <w:rsid w:val="002F669D"/>
    <w:rsid w:val="002F725D"/>
    <w:rsid w:val="002F7D02"/>
    <w:rsid w:val="00300238"/>
    <w:rsid w:val="0030712D"/>
    <w:rsid w:val="0031042D"/>
    <w:rsid w:val="003109F7"/>
    <w:rsid w:val="00310AA8"/>
    <w:rsid w:val="00312E82"/>
    <w:rsid w:val="00313530"/>
    <w:rsid w:val="00315163"/>
    <w:rsid w:val="00316B9F"/>
    <w:rsid w:val="0031719A"/>
    <w:rsid w:val="00321A1E"/>
    <w:rsid w:val="00321E2B"/>
    <w:rsid w:val="0032250B"/>
    <w:rsid w:val="003268E6"/>
    <w:rsid w:val="00326929"/>
    <w:rsid w:val="003275F9"/>
    <w:rsid w:val="00331394"/>
    <w:rsid w:val="00332C19"/>
    <w:rsid w:val="00332F53"/>
    <w:rsid w:val="00334547"/>
    <w:rsid w:val="00335217"/>
    <w:rsid w:val="00335280"/>
    <w:rsid w:val="003378E9"/>
    <w:rsid w:val="00337EC1"/>
    <w:rsid w:val="00340A45"/>
    <w:rsid w:val="00341C25"/>
    <w:rsid w:val="003429F3"/>
    <w:rsid w:val="00343BF9"/>
    <w:rsid w:val="003455CC"/>
    <w:rsid w:val="00345610"/>
    <w:rsid w:val="00345C0D"/>
    <w:rsid w:val="00346DF2"/>
    <w:rsid w:val="003508FA"/>
    <w:rsid w:val="00351E90"/>
    <w:rsid w:val="0035217F"/>
    <w:rsid w:val="00353BE8"/>
    <w:rsid w:val="003547C1"/>
    <w:rsid w:val="00354FFE"/>
    <w:rsid w:val="0035669A"/>
    <w:rsid w:val="00357F07"/>
    <w:rsid w:val="00360055"/>
    <w:rsid w:val="0036032F"/>
    <w:rsid w:val="003625B0"/>
    <w:rsid w:val="00362613"/>
    <w:rsid w:val="00363550"/>
    <w:rsid w:val="00364AEE"/>
    <w:rsid w:val="00365875"/>
    <w:rsid w:val="00365900"/>
    <w:rsid w:val="00375D26"/>
    <w:rsid w:val="003772E3"/>
    <w:rsid w:val="00377619"/>
    <w:rsid w:val="003778FA"/>
    <w:rsid w:val="00377C3A"/>
    <w:rsid w:val="003815BA"/>
    <w:rsid w:val="003818F7"/>
    <w:rsid w:val="00382700"/>
    <w:rsid w:val="00384CE6"/>
    <w:rsid w:val="00385070"/>
    <w:rsid w:val="00385DA0"/>
    <w:rsid w:val="00386066"/>
    <w:rsid w:val="003865C1"/>
    <w:rsid w:val="00386646"/>
    <w:rsid w:val="00386A4C"/>
    <w:rsid w:val="0038758C"/>
    <w:rsid w:val="00392C82"/>
    <w:rsid w:val="003956A2"/>
    <w:rsid w:val="003A0FEF"/>
    <w:rsid w:val="003A221B"/>
    <w:rsid w:val="003A2A2F"/>
    <w:rsid w:val="003A3A17"/>
    <w:rsid w:val="003A3CD0"/>
    <w:rsid w:val="003A4184"/>
    <w:rsid w:val="003A4C52"/>
    <w:rsid w:val="003A5315"/>
    <w:rsid w:val="003A610C"/>
    <w:rsid w:val="003B0DC1"/>
    <w:rsid w:val="003B0FB4"/>
    <w:rsid w:val="003B1164"/>
    <w:rsid w:val="003B1569"/>
    <w:rsid w:val="003B1645"/>
    <w:rsid w:val="003B34EF"/>
    <w:rsid w:val="003B3AA6"/>
    <w:rsid w:val="003B69C2"/>
    <w:rsid w:val="003C2219"/>
    <w:rsid w:val="003C2AFC"/>
    <w:rsid w:val="003C31D5"/>
    <w:rsid w:val="003C3D03"/>
    <w:rsid w:val="003C46CD"/>
    <w:rsid w:val="003C5EAC"/>
    <w:rsid w:val="003C6D12"/>
    <w:rsid w:val="003C725B"/>
    <w:rsid w:val="003C7EE0"/>
    <w:rsid w:val="003D06C2"/>
    <w:rsid w:val="003D1BE6"/>
    <w:rsid w:val="003D27B5"/>
    <w:rsid w:val="003D2E86"/>
    <w:rsid w:val="003D6CEE"/>
    <w:rsid w:val="003D6FEA"/>
    <w:rsid w:val="003D7A7A"/>
    <w:rsid w:val="003E31F3"/>
    <w:rsid w:val="003E4688"/>
    <w:rsid w:val="003E5B5E"/>
    <w:rsid w:val="003E6CB3"/>
    <w:rsid w:val="003E70AA"/>
    <w:rsid w:val="003E7CD2"/>
    <w:rsid w:val="003F00C2"/>
    <w:rsid w:val="003F0642"/>
    <w:rsid w:val="003F32BA"/>
    <w:rsid w:val="003F4F8E"/>
    <w:rsid w:val="003F7041"/>
    <w:rsid w:val="003F7076"/>
    <w:rsid w:val="003F7551"/>
    <w:rsid w:val="003F7696"/>
    <w:rsid w:val="003F78D4"/>
    <w:rsid w:val="00400695"/>
    <w:rsid w:val="004020EF"/>
    <w:rsid w:val="00402A3C"/>
    <w:rsid w:val="00402FA8"/>
    <w:rsid w:val="00404D82"/>
    <w:rsid w:val="00405364"/>
    <w:rsid w:val="00405585"/>
    <w:rsid w:val="00405BC1"/>
    <w:rsid w:val="0040719E"/>
    <w:rsid w:val="004071F9"/>
    <w:rsid w:val="00407A01"/>
    <w:rsid w:val="00410B25"/>
    <w:rsid w:val="00412139"/>
    <w:rsid w:val="00412413"/>
    <w:rsid w:val="00413429"/>
    <w:rsid w:val="0041528F"/>
    <w:rsid w:val="0041558B"/>
    <w:rsid w:val="004155A6"/>
    <w:rsid w:val="004175C0"/>
    <w:rsid w:val="00417D06"/>
    <w:rsid w:val="00421FE0"/>
    <w:rsid w:val="00422018"/>
    <w:rsid w:val="00422D21"/>
    <w:rsid w:val="00422FA5"/>
    <w:rsid w:val="00425035"/>
    <w:rsid w:val="00430B95"/>
    <w:rsid w:val="00431ED1"/>
    <w:rsid w:val="004321A6"/>
    <w:rsid w:val="0043233C"/>
    <w:rsid w:val="0043243F"/>
    <w:rsid w:val="004346DA"/>
    <w:rsid w:val="00434E7E"/>
    <w:rsid w:val="00436007"/>
    <w:rsid w:val="00436258"/>
    <w:rsid w:val="00437306"/>
    <w:rsid w:val="00437B25"/>
    <w:rsid w:val="0044087A"/>
    <w:rsid w:val="0044179C"/>
    <w:rsid w:val="00443773"/>
    <w:rsid w:val="00445594"/>
    <w:rsid w:val="00445B5B"/>
    <w:rsid w:val="004465D6"/>
    <w:rsid w:val="0045150E"/>
    <w:rsid w:val="0045186E"/>
    <w:rsid w:val="00451E51"/>
    <w:rsid w:val="00452E63"/>
    <w:rsid w:val="004530E4"/>
    <w:rsid w:val="0045325D"/>
    <w:rsid w:val="00453EBE"/>
    <w:rsid w:val="00454298"/>
    <w:rsid w:val="0045471E"/>
    <w:rsid w:val="004563D1"/>
    <w:rsid w:val="0045644B"/>
    <w:rsid w:val="004567A7"/>
    <w:rsid w:val="004571E4"/>
    <w:rsid w:val="00457B53"/>
    <w:rsid w:val="0046197E"/>
    <w:rsid w:val="004619EE"/>
    <w:rsid w:val="00462739"/>
    <w:rsid w:val="004643D5"/>
    <w:rsid w:val="00466921"/>
    <w:rsid w:val="00474869"/>
    <w:rsid w:val="004764FB"/>
    <w:rsid w:val="004774B3"/>
    <w:rsid w:val="004804A0"/>
    <w:rsid w:val="00481D5C"/>
    <w:rsid w:val="004828A4"/>
    <w:rsid w:val="00483B58"/>
    <w:rsid w:val="004852AD"/>
    <w:rsid w:val="004854FE"/>
    <w:rsid w:val="00485E85"/>
    <w:rsid w:val="00487611"/>
    <w:rsid w:val="00491A28"/>
    <w:rsid w:val="004926EA"/>
    <w:rsid w:val="00494192"/>
    <w:rsid w:val="004951B5"/>
    <w:rsid w:val="0049590E"/>
    <w:rsid w:val="00496419"/>
    <w:rsid w:val="00496A60"/>
    <w:rsid w:val="00497479"/>
    <w:rsid w:val="00497EFC"/>
    <w:rsid w:val="004A04BB"/>
    <w:rsid w:val="004A155A"/>
    <w:rsid w:val="004A2466"/>
    <w:rsid w:val="004A26B5"/>
    <w:rsid w:val="004A2A56"/>
    <w:rsid w:val="004A2B28"/>
    <w:rsid w:val="004A3D5E"/>
    <w:rsid w:val="004A3F65"/>
    <w:rsid w:val="004A478B"/>
    <w:rsid w:val="004A4C1D"/>
    <w:rsid w:val="004B0261"/>
    <w:rsid w:val="004B0B5E"/>
    <w:rsid w:val="004B0FAA"/>
    <w:rsid w:val="004B1963"/>
    <w:rsid w:val="004B36FD"/>
    <w:rsid w:val="004B408B"/>
    <w:rsid w:val="004B4FCB"/>
    <w:rsid w:val="004B7620"/>
    <w:rsid w:val="004C0580"/>
    <w:rsid w:val="004C0E2F"/>
    <w:rsid w:val="004C14FA"/>
    <w:rsid w:val="004C28EA"/>
    <w:rsid w:val="004C3A45"/>
    <w:rsid w:val="004C5B1A"/>
    <w:rsid w:val="004C5B64"/>
    <w:rsid w:val="004C7802"/>
    <w:rsid w:val="004D008E"/>
    <w:rsid w:val="004D0124"/>
    <w:rsid w:val="004D0EF2"/>
    <w:rsid w:val="004D1B5F"/>
    <w:rsid w:val="004D2455"/>
    <w:rsid w:val="004D2B39"/>
    <w:rsid w:val="004D36B7"/>
    <w:rsid w:val="004D4052"/>
    <w:rsid w:val="004D6430"/>
    <w:rsid w:val="004D78BD"/>
    <w:rsid w:val="004E0090"/>
    <w:rsid w:val="004E060D"/>
    <w:rsid w:val="004E17D0"/>
    <w:rsid w:val="004E2472"/>
    <w:rsid w:val="004E28F3"/>
    <w:rsid w:val="004E555E"/>
    <w:rsid w:val="004E66F6"/>
    <w:rsid w:val="004E6844"/>
    <w:rsid w:val="004E74E7"/>
    <w:rsid w:val="004E7E9E"/>
    <w:rsid w:val="004F2DAF"/>
    <w:rsid w:val="004F2F73"/>
    <w:rsid w:val="004F3F86"/>
    <w:rsid w:val="004F442B"/>
    <w:rsid w:val="004F45D1"/>
    <w:rsid w:val="004F5E88"/>
    <w:rsid w:val="004F65E2"/>
    <w:rsid w:val="004F6AE6"/>
    <w:rsid w:val="005070CE"/>
    <w:rsid w:val="005078A2"/>
    <w:rsid w:val="005121B0"/>
    <w:rsid w:val="00512CEF"/>
    <w:rsid w:val="00514107"/>
    <w:rsid w:val="005148A0"/>
    <w:rsid w:val="005148D1"/>
    <w:rsid w:val="005152BF"/>
    <w:rsid w:val="00515655"/>
    <w:rsid w:val="005164AE"/>
    <w:rsid w:val="00516CC6"/>
    <w:rsid w:val="00516DEF"/>
    <w:rsid w:val="00520DD9"/>
    <w:rsid w:val="0052258B"/>
    <w:rsid w:val="0052293A"/>
    <w:rsid w:val="00524A94"/>
    <w:rsid w:val="00525332"/>
    <w:rsid w:val="00525FD8"/>
    <w:rsid w:val="00531FF0"/>
    <w:rsid w:val="00532929"/>
    <w:rsid w:val="005331C1"/>
    <w:rsid w:val="005332D8"/>
    <w:rsid w:val="00533847"/>
    <w:rsid w:val="005338FB"/>
    <w:rsid w:val="00533C2C"/>
    <w:rsid w:val="005357A2"/>
    <w:rsid w:val="0054008E"/>
    <w:rsid w:val="0054043E"/>
    <w:rsid w:val="005408F5"/>
    <w:rsid w:val="00541CC2"/>
    <w:rsid w:val="0054310A"/>
    <w:rsid w:val="005432D0"/>
    <w:rsid w:val="00543E46"/>
    <w:rsid w:val="00544696"/>
    <w:rsid w:val="00544D6B"/>
    <w:rsid w:val="00545800"/>
    <w:rsid w:val="005469FF"/>
    <w:rsid w:val="00546E55"/>
    <w:rsid w:val="00547DEE"/>
    <w:rsid w:val="00547FD0"/>
    <w:rsid w:val="00550218"/>
    <w:rsid w:val="00550F47"/>
    <w:rsid w:val="00551DF6"/>
    <w:rsid w:val="00552CBB"/>
    <w:rsid w:val="00554911"/>
    <w:rsid w:val="00555750"/>
    <w:rsid w:val="005558F3"/>
    <w:rsid w:val="005564DD"/>
    <w:rsid w:val="00556678"/>
    <w:rsid w:val="00557591"/>
    <w:rsid w:val="005603BF"/>
    <w:rsid w:val="00561185"/>
    <w:rsid w:val="00562410"/>
    <w:rsid w:val="00563322"/>
    <w:rsid w:val="00563BA6"/>
    <w:rsid w:val="00563CC0"/>
    <w:rsid w:val="00565B75"/>
    <w:rsid w:val="00571055"/>
    <w:rsid w:val="005717E1"/>
    <w:rsid w:val="005722A0"/>
    <w:rsid w:val="00573241"/>
    <w:rsid w:val="00575422"/>
    <w:rsid w:val="0057713F"/>
    <w:rsid w:val="005774BD"/>
    <w:rsid w:val="00583C5F"/>
    <w:rsid w:val="0058401C"/>
    <w:rsid w:val="0058469B"/>
    <w:rsid w:val="00584A57"/>
    <w:rsid w:val="00586600"/>
    <w:rsid w:val="00592CD5"/>
    <w:rsid w:val="0059352A"/>
    <w:rsid w:val="005956B8"/>
    <w:rsid w:val="0059621E"/>
    <w:rsid w:val="005962D1"/>
    <w:rsid w:val="005A05D9"/>
    <w:rsid w:val="005A0AEC"/>
    <w:rsid w:val="005A0BBD"/>
    <w:rsid w:val="005A3DC7"/>
    <w:rsid w:val="005A5012"/>
    <w:rsid w:val="005A5E0B"/>
    <w:rsid w:val="005A6433"/>
    <w:rsid w:val="005B0CA3"/>
    <w:rsid w:val="005B4307"/>
    <w:rsid w:val="005B4369"/>
    <w:rsid w:val="005B50D0"/>
    <w:rsid w:val="005B64C0"/>
    <w:rsid w:val="005B6D89"/>
    <w:rsid w:val="005B6EB0"/>
    <w:rsid w:val="005B79B0"/>
    <w:rsid w:val="005B7ECC"/>
    <w:rsid w:val="005C1FE2"/>
    <w:rsid w:val="005D038B"/>
    <w:rsid w:val="005D0830"/>
    <w:rsid w:val="005D3C5B"/>
    <w:rsid w:val="005E01B5"/>
    <w:rsid w:val="005E0762"/>
    <w:rsid w:val="005E084D"/>
    <w:rsid w:val="005E08FE"/>
    <w:rsid w:val="005E0915"/>
    <w:rsid w:val="005E0B29"/>
    <w:rsid w:val="005E23F5"/>
    <w:rsid w:val="005E3402"/>
    <w:rsid w:val="005E6B0A"/>
    <w:rsid w:val="005E7019"/>
    <w:rsid w:val="005E7C58"/>
    <w:rsid w:val="005F1EF1"/>
    <w:rsid w:val="005F2D5F"/>
    <w:rsid w:val="005F696A"/>
    <w:rsid w:val="0060051C"/>
    <w:rsid w:val="00602526"/>
    <w:rsid w:val="00602853"/>
    <w:rsid w:val="00603131"/>
    <w:rsid w:val="00603F31"/>
    <w:rsid w:val="006056F9"/>
    <w:rsid w:val="00605847"/>
    <w:rsid w:val="00606114"/>
    <w:rsid w:val="0060616B"/>
    <w:rsid w:val="006104FD"/>
    <w:rsid w:val="006107E4"/>
    <w:rsid w:val="0061093F"/>
    <w:rsid w:val="006114AF"/>
    <w:rsid w:val="0061478B"/>
    <w:rsid w:val="00615BF4"/>
    <w:rsid w:val="00615E88"/>
    <w:rsid w:val="00617467"/>
    <w:rsid w:val="00617C80"/>
    <w:rsid w:val="0062058E"/>
    <w:rsid w:val="00620FDF"/>
    <w:rsid w:val="00621562"/>
    <w:rsid w:val="00625D19"/>
    <w:rsid w:val="00626810"/>
    <w:rsid w:val="00626A4E"/>
    <w:rsid w:val="00626BFD"/>
    <w:rsid w:val="00627012"/>
    <w:rsid w:val="00627EF6"/>
    <w:rsid w:val="00630A46"/>
    <w:rsid w:val="00630B26"/>
    <w:rsid w:val="00633545"/>
    <w:rsid w:val="00635218"/>
    <w:rsid w:val="00635E87"/>
    <w:rsid w:val="00637972"/>
    <w:rsid w:val="00637994"/>
    <w:rsid w:val="00637B63"/>
    <w:rsid w:val="00640020"/>
    <w:rsid w:val="006414BF"/>
    <w:rsid w:val="00642FD1"/>
    <w:rsid w:val="00644698"/>
    <w:rsid w:val="00644BBE"/>
    <w:rsid w:val="0064595D"/>
    <w:rsid w:val="00650377"/>
    <w:rsid w:val="006525A5"/>
    <w:rsid w:val="00653D67"/>
    <w:rsid w:val="00657D7F"/>
    <w:rsid w:val="00660631"/>
    <w:rsid w:val="0066144D"/>
    <w:rsid w:val="00662B0C"/>
    <w:rsid w:val="00665361"/>
    <w:rsid w:val="00672644"/>
    <w:rsid w:val="0067294D"/>
    <w:rsid w:val="00672C95"/>
    <w:rsid w:val="00672ECD"/>
    <w:rsid w:val="006735CF"/>
    <w:rsid w:val="006738E4"/>
    <w:rsid w:val="00674172"/>
    <w:rsid w:val="0067583B"/>
    <w:rsid w:val="006758D7"/>
    <w:rsid w:val="00675A14"/>
    <w:rsid w:val="006765EB"/>
    <w:rsid w:val="0067719F"/>
    <w:rsid w:val="00677A22"/>
    <w:rsid w:val="0068052F"/>
    <w:rsid w:val="006814FD"/>
    <w:rsid w:val="00681FC6"/>
    <w:rsid w:val="00682FFA"/>
    <w:rsid w:val="0068419B"/>
    <w:rsid w:val="006846BE"/>
    <w:rsid w:val="006860D3"/>
    <w:rsid w:val="00687437"/>
    <w:rsid w:val="0069012D"/>
    <w:rsid w:val="00690318"/>
    <w:rsid w:val="00690379"/>
    <w:rsid w:val="00691A62"/>
    <w:rsid w:val="0069236C"/>
    <w:rsid w:val="006959EA"/>
    <w:rsid w:val="006A0124"/>
    <w:rsid w:val="006A0B7B"/>
    <w:rsid w:val="006A1287"/>
    <w:rsid w:val="006A2559"/>
    <w:rsid w:val="006A37A6"/>
    <w:rsid w:val="006A4D4F"/>
    <w:rsid w:val="006A6E91"/>
    <w:rsid w:val="006A73CE"/>
    <w:rsid w:val="006A7ACF"/>
    <w:rsid w:val="006B0775"/>
    <w:rsid w:val="006B100B"/>
    <w:rsid w:val="006B1F4A"/>
    <w:rsid w:val="006B27AB"/>
    <w:rsid w:val="006B2C10"/>
    <w:rsid w:val="006B783F"/>
    <w:rsid w:val="006C132F"/>
    <w:rsid w:val="006C2A1A"/>
    <w:rsid w:val="006C30A2"/>
    <w:rsid w:val="006C3F4A"/>
    <w:rsid w:val="006C45DD"/>
    <w:rsid w:val="006C56B6"/>
    <w:rsid w:val="006C67AE"/>
    <w:rsid w:val="006C6FD8"/>
    <w:rsid w:val="006C74D4"/>
    <w:rsid w:val="006D05CC"/>
    <w:rsid w:val="006D0893"/>
    <w:rsid w:val="006D0BDC"/>
    <w:rsid w:val="006D0F7C"/>
    <w:rsid w:val="006D2BBA"/>
    <w:rsid w:val="006D3FCB"/>
    <w:rsid w:val="006D54A7"/>
    <w:rsid w:val="006E045F"/>
    <w:rsid w:val="006E2A14"/>
    <w:rsid w:val="006E440B"/>
    <w:rsid w:val="006E44AA"/>
    <w:rsid w:val="006E4F79"/>
    <w:rsid w:val="006E6BA0"/>
    <w:rsid w:val="006E6D15"/>
    <w:rsid w:val="006F1DF3"/>
    <w:rsid w:val="006F2DBF"/>
    <w:rsid w:val="006F38E2"/>
    <w:rsid w:val="006F46CE"/>
    <w:rsid w:val="006F4882"/>
    <w:rsid w:val="006F49F4"/>
    <w:rsid w:val="006F4AC4"/>
    <w:rsid w:val="006F64E4"/>
    <w:rsid w:val="006F7E00"/>
    <w:rsid w:val="00700E6C"/>
    <w:rsid w:val="00702022"/>
    <w:rsid w:val="0070443C"/>
    <w:rsid w:val="00704DC4"/>
    <w:rsid w:val="00705D3E"/>
    <w:rsid w:val="00710B31"/>
    <w:rsid w:val="00710BD3"/>
    <w:rsid w:val="007136F9"/>
    <w:rsid w:val="007157B4"/>
    <w:rsid w:val="00715AAF"/>
    <w:rsid w:val="00717DA0"/>
    <w:rsid w:val="00717F4F"/>
    <w:rsid w:val="007205DC"/>
    <w:rsid w:val="007215F5"/>
    <w:rsid w:val="00723B87"/>
    <w:rsid w:val="00725BA3"/>
    <w:rsid w:val="00726EFD"/>
    <w:rsid w:val="007300C9"/>
    <w:rsid w:val="007316D2"/>
    <w:rsid w:val="00732015"/>
    <w:rsid w:val="00732647"/>
    <w:rsid w:val="00734506"/>
    <w:rsid w:val="007353D4"/>
    <w:rsid w:val="00735492"/>
    <w:rsid w:val="00736A1F"/>
    <w:rsid w:val="00736A50"/>
    <w:rsid w:val="0073742E"/>
    <w:rsid w:val="00737F80"/>
    <w:rsid w:val="007422ED"/>
    <w:rsid w:val="007429D3"/>
    <w:rsid w:val="007454CF"/>
    <w:rsid w:val="007455FC"/>
    <w:rsid w:val="007465DD"/>
    <w:rsid w:val="0074734B"/>
    <w:rsid w:val="00747BBD"/>
    <w:rsid w:val="00750FCD"/>
    <w:rsid w:val="007522CC"/>
    <w:rsid w:val="00753D37"/>
    <w:rsid w:val="007544EB"/>
    <w:rsid w:val="00754638"/>
    <w:rsid w:val="00754C00"/>
    <w:rsid w:val="00757B83"/>
    <w:rsid w:val="007627D3"/>
    <w:rsid w:val="00763B91"/>
    <w:rsid w:val="007648B9"/>
    <w:rsid w:val="00766F1C"/>
    <w:rsid w:val="0077051C"/>
    <w:rsid w:val="00771392"/>
    <w:rsid w:val="00773160"/>
    <w:rsid w:val="007764D8"/>
    <w:rsid w:val="007771E4"/>
    <w:rsid w:val="0078110D"/>
    <w:rsid w:val="007819F3"/>
    <w:rsid w:val="00781E04"/>
    <w:rsid w:val="00782E4E"/>
    <w:rsid w:val="007845D5"/>
    <w:rsid w:val="00785115"/>
    <w:rsid w:val="00785FCF"/>
    <w:rsid w:val="0078675C"/>
    <w:rsid w:val="00787C61"/>
    <w:rsid w:val="007928DE"/>
    <w:rsid w:val="00792B45"/>
    <w:rsid w:val="007930C8"/>
    <w:rsid w:val="007941F1"/>
    <w:rsid w:val="007945F1"/>
    <w:rsid w:val="007956DD"/>
    <w:rsid w:val="00796EC1"/>
    <w:rsid w:val="007A043D"/>
    <w:rsid w:val="007A14CF"/>
    <w:rsid w:val="007A4225"/>
    <w:rsid w:val="007A4252"/>
    <w:rsid w:val="007A46D5"/>
    <w:rsid w:val="007A5109"/>
    <w:rsid w:val="007A5972"/>
    <w:rsid w:val="007A5C1C"/>
    <w:rsid w:val="007A67B1"/>
    <w:rsid w:val="007A71AD"/>
    <w:rsid w:val="007B0263"/>
    <w:rsid w:val="007B039B"/>
    <w:rsid w:val="007B18AC"/>
    <w:rsid w:val="007B269D"/>
    <w:rsid w:val="007B3055"/>
    <w:rsid w:val="007B60E7"/>
    <w:rsid w:val="007B714C"/>
    <w:rsid w:val="007B7C34"/>
    <w:rsid w:val="007B7E08"/>
    <w:rsid w:val="007C08F4"/>
    <w:rsid w:val="007C2462"/>
    <w:rsid w:val="007C2C9E"/>
    <w:rsid w:val="007C48CD"/>
    <w:rsid w:val="007C4A1E"/>
    <w:rsid w:val="007C4F09"/>
    <w:rsid w:val="007C74E9"/>
    <w:rsid w:val="007C77D0"/>
    <w:rsid w:val="007C7C61"/>
    <w:rsid w:val="007C7E10"/>
    <w:rsid w:val="007C7EBE"/>
    <w:rsid w:val="007D0976"/>
    <w:rsid w:val="007D2F2D"/>
    <w:rsid w:val="007D3721"/>
    <w:rsid w:val="007D37DC"/>
    <w:rsid w:val="007D3F50"/>
    <w:rsid w:val="007D5797"/>
    <w:rsid w:val="007D5FC2"/>
    <w:rsid w:val="007E04B1"/>
    <w:rsid w:val="007E4B67"/>
    <w:rsid w:val="007F03C2"/>
    <w:rsid w:val="007F0CDD"/>
    <w:rsid w:val="007F1FAB"/>
    <w:rsid w:val="007F28C5"/>
    <w:rsid w:val="007F2CF2"/>
    <w:rsid w:val="007F324F"/>
    <w:rsid w:val="007F62BE"/>
    <w:rsid w:val="00802870"/>
    <w:rsid w:val="008029EB"/>
    <w:rsid w:val="00807243"/>
    <w:rsid w:val="0081026E"/>
    <w:rsid w:val="0081277D"/>
    <w:rsid w:val="00812985"/>
    <w:rsid w:val="00812AED"/>
    <w:rsid w:val="00812B07"/>
    <w:rsid w:val="00814F6C"/>
    <w:rsid w:val="008159EC"/>
    <w:rsid w:val="00815D07"/>
    <w:rsid w:val="00815E3A"/>
    <w:rsid w:val="00817460"/>
    <w:rsid w:val="008174D0"/>
    <w:rsid w:val="00821615"/>
    <w:rsid w:val="008234DB"/>
    <w:rsid w:val="00823CF1"/>
    <w:rsid w:val="008243BA"/>
    <w:rsid w:val="00825937"/>
    <w:rsid w:val="00826A25"/>
    <w:rsid w:val="0083182D"/>
    <w:rsid w:val="00831FB8"/>
    <w:rsid w:val="00832F4E"/>
    <w:rsid w:val="008354B2"/>
    <w:rsid w:val="00836856"/>
    <w:rsid w:val="00836B9E"/>
    <w:rsid w:val="008370F3"/>
    <w:rsid w:val="00840CB9"/>
    <w:rsid w:val="00841200"/>
    <w:rsid w:val="00841BED"/>
    <w:rsid w:val="00844380"/>
    <w:rsid w:val="0084440D"/>
    <w:rsid w:val="0084446A"/>
    <w:rsid w:val="00844848"/>
    <w:rsid w:val="00845541"/>
    <w:rsid w:val="00845A4B"/>
    <w:rsid w:val="00846AC1"/>
    <w:rsid w:val="0085378A"/>
    <w:rsid w:val="00854A80"/>
    <w:rsid w:val="008557CB"/>
    <w:rsid w:val="00855996"/>
    <w:rsid w:val="0085785D"/>
    <w:rsid w:val="0086227D"/>
    <w:rsid w:val="00862BFD"/>
    <w:rsid w:val="00864FA4"/>
    <w:rsid w:val="008653F8"/>
    <w:rsid w:val="008656FD"/>
    <w:rsid w:val="00865780"/>
    <w:rsid w:val="00865BAA"/>
    <w:rsid w:val="008660A7"/>
    <w:rsid w:val="0086627F"/>
    <w:rsid w:val="008662C4"/>
    <w:rsid w:val="00870BD9"/>
    <w:rsid w:val="0087292C"/>
    <w:rsid w:val="008754B5"/>
    <w:rsid w:val="008755E3"/>
    <w:rsid w:val="00875EFC"/>
    <w:rsid w:val="008760A6"/>
    <w:rsid w:val="00880885"/>
    <w:rsid w:val="00880B64"/>
    <w:rsid w:val="0088110C"/>
    <w:rsid w:val="0088187E"/>
    <w:rsid w:val="00881E11"/>
    <w:rsid w:val="00882D07"/>
    <w:rsid w:val="00882F7C"/>
    <w:rsid w:val="00883097"/>
    <w:rsid w:val="008837EB"/>
    <w:rsid w:val="00884E3B"/>
    <w:rsid w:val="00887C6F"/>
    <w:rsid w:val="008901C3"/>
    <w:rsid w:val="00890248"/>
    <w:rsid w:val="00890260"/>
    <w:rsid w:val="00890BBC"/>
    <w:rsid w:val="008922AC"/>
    <w:rsid w:val="00893295"/>
    <w:rsid w:val="008935BB"/>
    <w:rsid w:val="00894B4E"/>
    <w:rsid w:val="008955E3"/>
    <w:rsid w:val="0089576D"/>
    <w:rsid w:val="00895A2D"/>
    <w:rsid w:val="00895AE6"/>
    <w:rsid w:val="0089664C"/>
    <w:rsid w:val="00896B32"/>
    <w:rsid w:val="0089703D"/>
    <w:rsid w:val="008A06E9"/>
    <w:rsid w:val="008A12E1"/>
    <w:rsid w:val="008A2ABF"/>
    <w:rsid w:val="008A2C1E"/>
    <w:rsid w:val="008A4819"/>
    <w:rsid w:val="008B1DA0"/>
    <w:rsid w:val="008B4045"/>
    <w:rsid w:val="008B4A08"/>
    <w:rsid w:val="008B5528"/>
    <w:rsid w:val="008B56B7"/>
    <w:rsid w:val="008B6622"/>
    <w:rsid w:val="008B73F5"/>
    <w:rsid w:val="008C187E"/>
    <w:rsid w:val="008C1F88"/>
    <w:rsid w:val="008C1FF3"/>
    <w:rsid w:val="008C39D5"/>
    <w:rsid w:val="008C3CBE"/>
    <w:rsid w:val="008C526B"/>
    <w:rsid w:val="008C616A"/>
    <w:rsid w:val="008C7728"/>
    <w:rsid w:val="008C78F8"/>
    <w:rsid w:val="008D0BEB"/>
    <w:rsid w:val="008D2EC6"/>
    <w:rsid w:val="008D37F4"/>
    <w:rsid w:val="008D5E98"/>
    <w:rsid w:val="008D674B"/>
    <w:rsid w:val="008E18E6"/>
    <w:rsid w:val="008E28F9"/>
    <w:rsid w:val="008E4353"/>
    <w:rsid w:val="008E44A0"/>
    <w:rsid w:val="008E6B08"/>
    <w:rsid w:val="008E7C2B"/>
    <w:rsid w:val="008F10D3"/>
    <w:rsid w:val="008F1A96"/>
    <w:rsid w:val="008F3CFF"/>
    <w:rsid w:val="008F68BB"/>
    <w:rsid w:val="008F6FE4"/>
    <w:rsid w:val="008F729C"/>
    <w:rsid w:val="00900153"/>
    <w:rsid w:val="0090183C"/>
    <w:rsid w:val="00902DD8"/>
    <w:rsid w:val="00903590"/>
    <w:rsid w:val="009039CA"/>
    <w:rsid w:val="009049FD"/>
    <w:rsid w:val="00904C19"/>
    <w:rsid w:val="00904F9F"/>
    <w:rsid w:val="00905B0F"/>
    <w:rsid w:val="0090621E"/>
    <w:rsid w:val="0090778C"/>
    <w:rsid w:val="00910B36"/>
    <w:rsid w:val="009116EE"/>
    <w:rsid w:val="009139B3"/>
    <w:rsid w:val="00914BA9"/>
    <w:rsid w:val="00914C83"/>
    <w:rsid w:val="00914CEE"/>
    <w:rsid w:val="009151DF"/>
    <w:rsid w:val="00915528"/>
    <w:rsid w:val="00915C22"/>
    <w:rsid w:val="00916702"/>
    <w:rsid w:val="009201C9"/>
    <w:rsid w:val="00921322"/>
    <w:rsid w:val="00921908"/>
    <w:rsid w:val="00921F82"/>
    <w:rsid w:val="00922E86"/>
    <w:rsid w:val="0092415B"/>
    <w:rsid w:val="0092548F"/>
    <w:rsid w:val="00926EA2"/>
    <w:rsid w:val="00927559"/>
    <w:rsid w:val="00932B8A"/>
    <w:rsid w:val="0093389C"/>
    <w:rsid w:val="00933D7A"/>
    <w:rsid w:val="00934CD2"/>
    <w:rsid w:val="009350AA"/>
    <w:rsid w:val="0093573E"/>
    <w:rsid w:val="0093615E"/>
    <w:rsid w:val="0093619E"/>
    <w:rsid w:val="00940530"/>
    <w:rsid w:val="00940866"/>
    <w:rsid w:val="00943842"/>
    <w:rsid w:val="00944C1A"/>
    <w:rsid w:val="009450F4"/>
    <w:rsid w:val="00945EA4"/>
    <w:rsid w:val="009462A4"/>
    <w:rsid w:val="00946622"/>
    <w:rsid w:val="009475F2"/>
    <w:rsid w:val="009504C2"/>
    <w:rsid w:val="0095063E"/>
    <w:rsid w:val="00951B93"/>
    <w:rsid w:val="00955184"/>
    <w:rsid w:val="009564CE"/>
    <w:rsid w:val="00960875"/>
    <w:rsid w:val="0096119D"/>
    <w:rsid w:val="00962D5A"/>
    <w:rsid w:val="00963A0A"/>
    <w:rsid w:val="0096406E"/>
    <w:rsid w:val="0096513E"/>
    <w:rsid w:val="00970F79"/>
    <w:rsid w:val="00971C24"/>
    <w:rsid w:val="009764E4"/>
    <w:rsid w:val="00980315"/>
    <w:rsid w:val="00980363"/>
    <w:rsid w:val="009830C1"/>
    <w:rsid w:val="00985436"/>
    <w:rsid w:val="0098559F"/>
    <w:rsid w:val="00985A75"/>
    <w:rsid w:val="0098607F"/>
    <w:rsid w:val="00986E71"/>
    <w:rsid w:val="00986FFC"/>
    <w:rsid w:val="00987367"/>
    <w:rsid w:val="00987EF5"/>
    <w:rsid w:val="00992ED1"/>
    <w:rsid w:val="00994F37"/>
    <w:rsid w:val="009973B7"/>
    <w:rsid w:val="00997532"/>
    <w:rsid w:val="009A14EA"/>
    <w:rsid w:val="009A163D"/>
    <w:rsid w:val="009A16B2"/>
    <w:rsid w:val="009A23C2"/>
    <w:rsid w:val="009A54BD"/>
    <w:rsid w:val="009A5D02"/>
    <w:rsid w:val="009A6DB9"/>
    <w:rsid w:val="009A7073"/>
    <w:rsid w:val="009A77F5"/>
    <w:rsid w:val="009B1676"/>
    <w:rsid w:val="009B2418"/>
    <w:rsid w:val="009B263F"/>
    <w:rsid w:val="009B5169"/>
    <w:rsid w:val="009B5558"/>
    <w:rsid w:val="009B679A"/>
    <w:rsid w:val="009C0F41"/>
    <w:rsid w:val="009C14B2"/>
    <w:rsid w:val="009C33B9"/>
    <w:rsid w:val="009C5C46"/>
    <w:rsid w:val="009C76C3"/>
    <w:rsid w:val="009D2495"/>
    <w:rsid w:val="009D2B80"/>
    <w:rsid w:val="009D4845"/>
    <w:rsid w:val="009D6AC0"/>
    <w:rsid w:val="009E1B52"/>
    <w:rsid w:val="009E37F7"/>
    <w:rsid w:val="009E397A"/>
    <w:rsid w:val="009E4A37"/>
    <w:rsid w:val="009E4A58"/>
    <w:rsid w:val="009F0B04"/>
    <w:rsid w:val="009F23AB"/>
    <w:rsid w:val="009F2FE4"/>
    <w:rsid w:val="009F36CD"/>
    <w:rsid w:val="009F3708"/>
    <w:rsid w:val="009F3909"/>
    <w:rsid w:val="009F490D"/>
    <w:rsid w:val="009F4B4C"/>
    <w:rsid w:val="009F7920"/>
    <w:rsid w:val="00A004F3"/>
    <w:rsid w:val="00A019C9"/>
    <w:rsid w:val="00A0349D"/>
    <w:rsid w:val="00A034B3"/>
    <w:rsid w:val="00A039B2"/>
    <w:rsid w:val="00A04069"/>
    <w:rsid w:val="00A06FFE"/>
    <w:rsid w:val="00A07041"/>
    <w:rsid w:val="00A0705E"/>
    <w:rsid w:val="00A07878"/>
    <w:rsid w:val="00A1057D"/>
    <w:rsid w:val="00A11872"/>
    <w:rsid w:val="00A120C1"/>
    <w:rsid w:val="00A1266E"/>
    <w:rsid w:val="00A137A2"/>
    <w:rsid w:val="00A14A19"/>
    <w:rsid w:val="00A176C2"/>
    <w:rsid w:val="00A20DA3"/>
    <w:rsid w:val="00A222AF"/>
    <w:rsid w:val="00A22941"/>
    <w:rsid w:val="00A22B7C"/>
    <w:rsid w:val="00A261F3"/>
    <w:rsid w:val="00A278E2"/>
    <w:rsid w:val="00A304D3"/>
    <w:rsid w:val="00A33836"/>
    <w:rsid w:val="00A351CB"/>
    <w:rsid w:val="00A366DB"/>
    <w:rsid w:val="00A37B28"/>
    <w:rsid w:val="00A37DF1"/>
    <w:rsid w:val="00A41088"/>
    <w:rsid w:val="00A440F9"/>
    <w:rsid w:val="00A45318"/>
    <w:rsid w:val="00A46E0F"/>
    <w:rsid w:val="00A47044"/>
    <w:rsid w:val="00A4724F"/>
    <w:rsid w:val="00A50C0E"/>
    <w:rsid w:val="00A51B95"/>
    <w:rsid w:val="00A520FC"/>
    <w:rsid w:val="00A53B2E"/>
    <w:rsid w:val="00A54482"/>
    <w:rsid w:val="00A55256"/>
    <w:rsid w:val="00A55663"/>
    <w:rsid w:val="00A5620E"/>
    <w:rsid w:val="00A576D2"/>
    <w:rsid w:val="00A57E69"/>
    <w:rsid w:val="00A61125"/>
    <w:rsid w:val="00A64223"/>
    <w:rsid w:val="00A656A3"/>
    <w:rsid w:val="00A656DF"/>
    <w:rsid w:val="00A6573D"/>
    <w:rsid w:val="00A6616E"/>
    <w:rsid w:val="00A67041"/>
    <w:rsid w:val="00A70636"/>
    <w:rsid w:val="00A72200"/>
    <w:rsid w:val="00A766C3"/>
    <w:rsid w:val="00A804B7"/>
    <w:rsid w:val="00A8191C"/>
    <w:rsid w:val="00A84A4F"/>
    <w:rsid w:val="00A8766D"/>
    <w:rsid w:val="00A87EBD"/>
    <w:rsid w:val="00A90158"/>
    <w:rsid w:val="00A911B6"/>
    <w:rsid w:val="00A91452"/>
    <w:rsid w:val="00A914AE"/>
    <w:rsid w:val="00A917B3"/>
    <w:rsid w:val="00A929E8"/>
    <w:rsid w:val="00A93C04"/>
    <w:rsid w:val="00A96CC9"/>
    <w:rsid w:val="00AA15D2"/>
    <w:rsid w:val="00AA1B53"/>
    <w:rsid w:val="00AA34AC"/>
    <w:rsid w:val="00AA3C9E"/>
    <w:rsid w:val="00AA54BB"/>
    <w:rsid w:val="00AA594C"/>
    <w:rsid w:val="00AB173C"/>
    <w:rsid w:val="00AB1E5B"/>
    <w:rsid w:val="00AB36A9"/>
    <w:rsid w:val="00AB461F"/>
    <w:rsid w:val="00AB4CE7"/>
    <w:rsid w:val="00AB5BF7"/>
    <w:rsid w:val="00AC0AEB"/>
    <w:rsid w:val="00AC0EB5"/>
    <w:rsid w:val="00AC0FF4"/>
    <w:rsid w:val="00AC1F7D"/>
    <w:rsid w:val="00AC6799"/>
    <w:rsid w:val="00AD00F8"/>
    <w:rsid w:val="00AD02EB"/>
    <w:rsid w:val="00AD054F"/>
    <w:rsid w:val="00AD15F0"/>
    <w:rsid w:val="00AD19ED"/>
    <w:rsid w:val="00AD2563"/>
    <w:rsid w:val="00AD4310"/>
    <w:rsid w:val="00AD58F6"/>
    <w:rsid w:val="00AD7BF3"/>
    <w:rsid w:val="00AE236A"/>
    <w:rsid w:val="00AE2FD4"/>
    <w:rsid w:val="00AE39D4"/>
    <w:rsid w:val="00AE4E0A"/>
    <w:rsid w:val="00AE57B3"/>
    <w:rsid w:val="00AE5BA1"/>
    <w:rsid w:val="00AE7808"/>
    <w:rsid w:val="00AF3569"/>
    <w:rsid w:val="00AF473C"/>
    <w:rsid w:val="00B0661A"/>
    <w:rsid w:val="00B1247D"/>
    <w:rsid w:val="00B14CE0"/>
    <w:rsid w:val="00B14E63"/>
    <w:rsid w:val="00B1578D"/>
    <w:rsid w:val="00B15B85"/>
    <w:rsid w:val="00B172CE"/>
    <w:rsid w:val="00B178B3"/>
    <w:rsid w:val="00B20705"/>
    <w:rsid w:val="00B2148D"/>
    <w:rsid w:val="00B24208"/>
    <w:rsid w:val="00B251CD"/>
    <w:rsid w:val="00B27BAF"/>
    <w:rsid w:val="00B30A9A"/>
    <w:rsid w:val="00B31E42"/>
    <w:rsid w:val="00B32CF5"/>
    <w:rsid w:val="00B32E87"/>
    <w:rsid w:val="00B34F24"/>
    <w:rsid w:val="00B36A52"/>
    <w:rsid w:val="00B36DB6"/>
    <w:rsid w:val="00B371B9"/>
    <w:rsid w:val="00B40175"/>
    <w:rsid w:val="00B409F7"/>
    <w:rsid w:val="00B40EDF"/>
    <w:rsid w:val="00B419F4"/>
    <w:rsid w:val="00B42CA5"/>
    <w:rsid w:val="00B42EFA"/>
    <w:rsid w:val="00B43AF2"/>
    <w:rsid w:val="00B46D3B"/>
    <w:rsid w:val="00B47A27"/>
    <w:rsid w:val="00B509D9"/>
    <w:rsid w:val="00B50A78"/>
    <w:rsid w:val="00B511AE"/>
    <w:rsid w:val="00B51F40"/>
    <w:rsid w:val="00B527F1"/>
    <w:rsid w:val="00B549B7"/>
    <w:rsid w:val="00B55DFD"/>
    <w:rsid w:val="00B572E3"/>
    <w:rsid w:val="00B575BD"/>
    <w:rsid w:val="00B5777F"/>
    <w:rsid w:val="00B61BA5"/>
    <w:rsid w:val="00B621AD"/>
    <w:rsid w:val="00B65B57"/>
    <w:rsid w:val="00B66274"/>
    <w:rsid w:val="00B66A77"/>
    <w:rsid w:val="00B73A32"/>
    <w:rsid w:val="00B75091"/>
    <w:rsid w:val="00B75E53"/>
    <w:rsid w:val="00B76534"/>
    <w:rsid w:val="00B826F4"/>
    <w:rsid w:val="00B82879"/>
    <w:rsid w:val="00B8408E"/>
    <w:rsid w:val="00B846F0"/>
    <w:rsid w:val="00B84EB3"/>
    <w:rsid w:val="00B85352"/>
    <w:rsid w:val="00B86B5E"/>
    <w:rsid w:val="00B9105C"/>
    <w:rsid w:val="00B91DB2"/>
    <w:rsid w:val="00B9235A"/>
    <w:rsid w:val="00B93512"/>
    <w:rsid w:val="00B93AC2"/>
    <w:rsid w:val="00B9575F"/>
    <w:rsid w:val="00B963A7"/>
    <w:rsid w:val="00B9704D"/>
    <w:rsid w:val="00B9795A"/>
    <w:rsid w:val="00BA0BFB"/>
    <w:rsid w:val="00BA3A66"/>
    <w:rsid w:val="00BA3FD4"/>
    <w:rsid w:val="00BA563D"/>
    <w:rsid w:val="00BA6074"/>
    <w:rsid w:val="00BA685B"/>
    <w:rsid w:val="00BA7B57"/>
    <w:rsid w:val="00BB009B"/>
    <w:rsid w:val="00BB0275"/>
    <w:rsid w:val="00BB028D"/>
    <w:rsid w:val="00BB034F"/>
    <w:rsid w:val="00BB070A"/>
    <w:rsid w:val="00BB407D"/>
    <w:rsid w:val="00BB586E"/>
    <w:rsid w:val="00BB7024"/>
    <w:rsid w:val="00BB7B69"/>
    <w:rsid w:val="00BB7D4A"/>
    <w:rsid w:val="00BC08E9"/>
    <w:rsid w:val="00BC1C5F"/>
    <w:rsid w:val="00BC3600"/>
    <w:rsid w:val="00BC4E25"/>
    <w:rsid w:val="00BC5435"/>
    <w:rsid w:val="00BC5518"/>
    <w:rsid w:val="00BC6401"/>
    <w:rsid w:val="00BD4363"/>
    <w:rsid w:val="00BD4D8E"/>
    <w:rsid w:val="00BD68D5"/>
    <w:rsid w:val="00BD6B04"/>
    <w:rsid w:val="00BE1134"/>
    <w:rsid w:val="00BE1D93"/>
    <w:rsid w:val="00BE1E95"/>
    <w:rsid w:val="00BE23BD"/>
    <w:rsid w:val="00BE40E1"/>
    <w:rsid w:val="00BE446B"/>
    <w:rsid w:val="00BE5EDC"/>
    <w:rsid w:val="00BE6065"/>
    <w:rsid w:val="00BE6773"/>
    <w:rsid w:val="00BE717E"/>
    <w:rsid w:val="00BE798C"/>
    <w:rsid w:val="00BF0377"/>
    <w:rsid w:val="00BF0447"/>
    <w:rsid w:val="00BF0B59"/>
    <w:rsid w:val="00BF0FBE"/>
    <w:rsid w:val="00BF2EEF"/>
    <w:rsid w:val="00BF40AB"/>
    <w:rsid w:val="00BF5986"/>
    <w:rsid w:val="00C00F69"/>
    <w:rsid w:val="00C0204A"/>
    <w:rsid w:val="00C02922"/>
    <w:rsid w:val="00C02A50"/>
    <w:rsid w:val="00C02D89"/>
    <w:rsid w:val="00C03545"/>
    <w:rsid w:val="00C0649E"/>
    <w:rsid w:val="00C10964"/>
    <w:rsid w:val="00C10F78"/>
    <w:rsid w:val="00C1140A"/>
    <w:rsid w:val="00C11B23"/>
    <w:rsid w:val="00C121A2"/>
    <w:rsid w:val="00C13A1B"/>
    <w:rsid w:val="00C13EBD"/>
    <w:rsid w:val="00C1433C"/>
    <w:rsid w:val="00C14B89"/>
    <w:rsid w:val="00C15789"/>
    <w:rsid w:val="00C16341"/>
    <w:rsid w:val="00C1674B"/>
    <w:rsid w:val="00C17CD4"/>
    <w:rsid w:val="00C212D6"/>
    <w:rsid w:val="00C22358"/>
    <w:rsid w:val="00C237CB"/>
    <w:rsid w:val="00C239A1"/>
    <w:rsid w:val="00C24793"/>
    <w:rsid w:val="00C24979"/>
    <w:rsid w:val="00C2752D"/>
    <w:rsid w:val="00C27C94"/>
    <w:rsid w:val="00C30D81"/>
    <w:rsid w:val="00C31482"/>
    <w:rsid w:val="00C32A97"/>
    <w:rsid w:val="00C331AF"/>
    <w:rsid w:val="00C33A72"/>
    <w:rsid w:val="00C354DB"/>
    <w:rsid w:val="00C37513"/>
    <w:rsid w:val="00C37543"/>
    <w:rsid w:val="00C403F4"/>
    <w:rsid w:val="00C42126"/>
    <w:rsid w:val="00C43F8A"/>
    <w:rsid w:val="00C4429E"/>
    <w:rsid w:val="00C4478A"/>
    <w:rsid w:val="00C45A6D"/>
    <w:rsid w:val="00C45A88"/>
    <w:rsid w:val="00C46CC8"/>
    <w:rsid w:val="00C50749"/>
    <w:rsid w:val="00C50B0B"/>
    <w:rsid w:val="00C52D98"/>
    <w:rsid w:val="00C551E3"/>
    <w:rsid w:val="00C55287"/>
    <w:rsid w:val="00C55D83"/>
    <w:rsid w:val="00C56A0B"/>
    <w:rsid w:val="00C603B9"/>
    <w:rsid w:val="00C60B9B"/>
    <w:rsid w:val="00C612B7"/>
    <w:rsid w:val="00C61631"/>
    <w:rsid w:val="00C636ED"/>
    <w:rsid w:val="00C63A79"/>
    <w:rsid w:val="00C641A7"/>
    <w:rsid w:val="00C673E4"/>
    <w:rsid w:val="00C74C25"/>
    <w:rsid w:val="00C77714"/>
    <w:rsid w:val="00C81C64"/>
    <w:rsid w:val="00C843A3"/>
    <w:rsid w:val="00C84E33"/>
    <w:rsid w:val="00C875F3"/>
    <w:rsid w:val="00C876C6"/>
    <w:rsid w:val="00C9042B"/>
    <w:rsid w:val="00C90AA3"/>
    <w:rsid w:val="00C92077"/>
    <w:rsid w:val="00C93E58"/>
    <w:rsid w:val="00C96187"/>
    <w:rsid w:val="00C972E6"/>
    <w:rsid w:val="00C97C43"/>
    <w:rsid w:val="00CA0700"/>
    <w:rsid w:val="00CA0C89"/>
    <w:rsid w:val="00CA0ED2"/>
    <w:rsid w:val="00CA2DB9"/>
    <w:rsid w:val="00CA37FF"/>
    <w:rsid w:val="00CA4B75"/>
    <w:rsid w:val="00CB178E"/>
    <w:rsid w:val="00CB1F24"/>
    <w:rsid w:val="00CC029D"/>
    <w:rsid w:val="00CC1F75"/>
    <w:rsid w:val="00CC285E"/>
    <w:rsid w:val="00CC2D00"/>
    <w:rsid w:val="00CC3EDE"/>
    <w:rsid w:val="00CC69A7"/>
    <w:rsid w:val="00CC6D39"/>
    <w:rsid w:val="00CD078C"/>
    <w:rsid w:val="00CD0E52"/>
    <w:rsid w:val="00CD1CC7"/>
    <w:rsid w:val="00CD28EE"/>
    <w:rsid w:val="00CD34EE"/>
    <w:rsid w:val="00CD4F32"/>
    <w:rsid w:val="00CD5262"/>
    <w:rsid w:val="00CD54B3"/>
    <w:rsid w:val="00CD645C"/>
    <w:rsid w:val="00CD7D17"/>
    <w:rsid w:val="00CE1B85"/>
    <w:rsid w:val="00CE2A1F"/>
    <w:rsid w:val="00CE2ACA"/>
    <w:rsid w:val="00CE2B60"/>
    <w:rsid w:val="00CE38CB"/>
    <w:rsid w:val="00CE5774"/>
    <w:rsid w:val="00CE7BBA"/>
    <w:rsid w:val="00CF0988"/>
    <w:rsid w:val="00CF4D90"/>
    <w:rsid w:val="00CF7651"/>
    <w:rsid w:val="00CF7F11"/>
    <w:rsid w:val="00D01328"/>
    <w:rsid w:val="00D0373E"/>
    <w:rsid w:val="00D039D2"/>
    <w:rsid w:val="00D03EF4"/>
    <w:rsid w:val="00D04351"/>
    <w:rsid w:val="00D06464"/>
    <w:rsid w:val="00D10C68"/>
    <w:rsid w:val="00D119C0"/>
    <w:rsid w:val="00D1223F"/>
    <w:rsid w:val="00D12713"/>
    <w:rsid w:val="00D12EF6"/>
    <w:rsid w:val="00D1301B"/>
    <w:rsid w:val="00D14231"/>
    <w:rsid w:val="00D16247"/>
    <w:rsid w:val="00D20801"/>
    <w:rsid w:val="00D21A00"/>
    <w:rsid w:val="00D21E3C"/>
    <w:rsid w:val="00D21FEB"/>
    <w:rsid w:val="00D23675"/>
    <w:rsid w:val="00D23981"/>
    <w:rsid w:val="00D248CF"/>
    <w:rsid w:val="00D255C0"/>
    <w:rsid w:val="00D275FC"/>
    <w:rsid w:val="00D27A86"/>
    <w:rsid w:val="00D32729"/>
    <w:rsid w:val="00D33D6C"/>
    <w:rsid w:val="00D34480"/>
    <w:rsid w:val="00D34C09"/>
    <w:rsid w:val="00D41C29"/>
    <w:rsid w:val="00D41EAE"/>
    <w:rsid w:val="00D425C5"/>
    <w:rsid w:val="00D44145"/>
    <w:rsid w:val="00D44CEE"/>
    <w:rsid w:val="00D45CB7"/>
    <w:rsid w:val="00D46A4B"/>
    <w:rsid w:val="00D47FE0"/>
    <w:rsid w:val="00D50FC4"/>
    <w:rsid w:val="00D514B0"/>
    <w:rsid w:val="00D52A73"/>
    <w:rsid w:val="00D52DB1"/>
    <w:rsid w:val="00D534B4"/>
    <w:rsid w:val="00D5736C"/>
    <w:rsid w:val="00D5773C"/>
    <w:rsid w:val="00D57B4F"/>
    <w:rsid w:val="00D60F34"/>
    <w:rsid w:val="00D62540"/>
    <w:rsid w:val="00D62F57"/>
    <w:rsid w:val="00D63645"/>
    <w:rsid w:val="00D647D9"/>
    <w:rsid w:val="00D64A3B"/>
    <w:rsid w:val="00D65870"/>
    <w:rsid w:val="00D67BEA"/>
    <w:rsid w:val="00D67FDB"/>
    <w:rsid w:val="00D702B3"/>
    <w:rsid w:val="00D732C9"/>
    <w:rsid w:val="00D73A11"/>
    <w:rsid w:val="00D74933"/>
    <w:rsid w:val="00D74F94"/>
    <w:rsid w:val="00D7522A"/>
    <w:rsid w:val="00D763CA"/>
    <w:rsid w:val="00D775E3"/>
    <w:rsid w:val="00D77E55"/>
    <w:rsid w:val="00D77F46"/>
    <w:rsid w:val="00D81E4F"/>
    <w:rsid w:val="00D830B8"/>
    <w:rsid w:val="00D849AD"/>
    <w:rsid w:val="00D84C95"/>
    <w:rsid w:val="00D85F8C"/>
    <w:rsid w:val="00D878CA"/>
    <w:rsid w:val="00D91BA0"/>
    <w:rsid w:val="00D9209D"/>
    <w:rsid w:val="00D945FA"/>
    <w:rsid w:val="00D95F6B"/>
    <w:rsid w:val="00D96607"/>
    <w:rsid w:val="00D97122"/>
    <w:rsid w:val="00D9773A"/>
    <w:rsid w:val="00DA18CC"/>
    <w:rsid w:val="00DA1AA1"/>
    <w:rsid w:val="00DA29CA"/>
    <w:rsid w:val="00DA31E3"/>
    <w:rsid w:val="00DA3840"/>
    <w:rsid w:val="00DA3D46"/>
    <w:rsid w:val="00DA3FCE"/>
    <w:rsid w:val="00DA46BF"/>
    <w:rsid w:val="00DA48FF"/>
    <w:rsid w:val="00DA5CF2"/>
    <w:rsid w:val="00DA6BCE"/>
    <w:rsid w:val="00DA7367"/>
    <w:rsid w:val="00DA79A6"/>
    <w:rsid w:val="00DB1BE8"/>
    <w:rsid w:val="00DB31FA"/>
    <w:rsid w:val="00DB343B"/>
    <w:rsid w:val="00DB3F17"/>
    <w:rsid w:val="00DB5A21"/>
    <w:rsid w:val="00DC2E08"/>
    <w:rsid w:val="00DC6DF8"/>
    <w:rsid w:val="00DC7CB2"/>
    <w:rsid w:val="00DD02A7"/>
    <w:rsid w:val="00DD0D96"/>
    <w:rsid w:val="00DD15A4"/>
    <w:rsid w:val="00DD19D3"/>
    <w:rsid w:val="00DD28DE"/>
    <w:rsid w:val="00DD455B"/>
    <w:rsid w:val="00DE0D58"/>
    <w:rsid w:val="00DE1A1E"/>
    <w:rsid w:val="00DE2E0C"/>
    <w:rsid w:val="00DE6ACA"/>
    <w:rsid w:val="00DF1FC9"/>
    <w:rsid w:val="00DF4138"/>
    <w:rsid w:val="00DF41A0"/>
    <w:rsid w:val="00DF50A6"/>
    <w:rsid w:val="00DF5B02"/>
    <w:rsid w:val="00E027F4"/>
    <w:rsid w:val="00E04C89"/>
    <w:rsid w:val="00E05578"/>
    <w:rsid w:val="00E05AEE"/>
    <w:rsid w:val="00E0748A"/>
    <w:rsid w:val="00E10ECD"/>
    <w:rsid w:val="00E11BB2"/>
    <w:rsid w:val="00E143C4"/>
    <w:rsid w:val="00E14546"/>
    <w:rsid w:val="00E145EB"/>
    <w:rsid w:val="00E15533"/>
    <w:rsid w:val="00E170AD"/>
    <w:rsid w:val="00E17B83"/>
    <w:rsid w:val="00E200FE"/>
    <w:rsid w:val="00E20664"/>
    <w:rsid w:val="00E2232F"/>
    <w:rsid w:val="00E228C2"/>
    <w:rsid w:val="00E25B90"/>
    <w:rsid w:val="00E26379"/>
    <w:rsid w:val="00E26D7C"/>
    <w:rsid w:val="00E30430"/>
    <w:rsid w:val="00E309A3"/>
    <w:rsid w:val="00E31511"/>
    <w:rsid w:val="00E3227B"/>
    <w:rsid w:val="00E32393"/>
    <w:rsid w:val="00E33648"/>
    <w:rsid w:val="00E34467"/>
    <w:rsid w:val="00E351AF"/>
    <w:rsid w:val="00E35B10"/>
    <w:rsid w:val="00E37104"/>
    <w:rsid w:val="00E4189C"/>
    <w:rsid w:val="00E41B84"/>
    <w:rsid w:val="00E42022"/>
    <w:rsid w:val="00E42273"/>
    <w:rsid w:val="00E424A1"/>
    <w:rsid w:val="00E424D8"/>
    <w:rsid w:val="00E43397"/>
    <w:rsid w:val="00E455FA"/>
    <w:rsid w:val="00E46696"/>
    <w:rsid w:val="00E50824"/>
    <w:rsid w:val="00E511B3"/>
    <w:rsid w:val="00E5271A"/>
    <w:rsid w:val="00E606DD"/>
    <w:rsid w:val="00E606FC"/>
    <w:rsid w:val="00E62404"/>
    <w:rsid w:val="00E66643"/>
    <w:rsid w:val="00E668E1"/>
    <w:rsid w:val="00E66E66"/>
    <w:rsid w:val="00E66FD0"/>
    <w:rsid w:val="00E70E65"/>
    <w:rsid w:val="00E71A99"/>
    <w:rsid w:val="00E72E0E"/>
    <w:rsid w:val="00E73719"/>
    <w:rsid w:val="00E74971"/>
    <w:rsid w:val="00E773E3"/>
    <w:rsid w:val="00E8026C"/>
    <w:rsid w:val="00E81111"/>
    <w:rsid w:val="00E81A7C"/>
    <w:rsid w:val="00E81E6C"/>
    <w:rsid w:val="00E8332B"/>
    <w:rsid w:val="00E844CC"/>
    <w:rsid w:val="00E862BA"/>
    <w:rsid w:val="00E866D2"/>
    <w:rsid w:val="00E87C43"/>
    <w:rsid w:val="00E901CC"/>
    <w:rsid w:val="00E936B9"/>
    <w:rsid w:val="00E948A7"/>
    <w:rsid w:val="00E96182"/>
    <w:rsid w:val="00E9677D"/>
    <w:rsid w:val="00E967FE"/>
    <w:rsid w:val="00EA249B"/>
    <w:rsid w:val="00EA2D5E"/>
    <w:rsid w:val="00EA43E1"/>
    <w:rsid w:val="00EA6405"/>
    <w:rsid w:val="00EB1295"/>
    <w:rsid w:val="00EB3E9F"/>
    <w:rsid w:val="00EB4823"/>
    <w:rsid w:val="00EB5E78"/>
    <w:rsid w:val="00EB634C"/>
    <w:rsid w:val="00EB699F"/>
    <w:rsid w:val="00EB741B"/>
    <w:rsid w:val="00EC0E76"/>
    <w:rsid w:val="00EC1351"/>
    <w:rsid w:val="00EC4137"/>
    <w:rsid w:val="00EC6AF0"/>
    <w:rsid w:val="00EC6E51"/>
    <w:rsid w:val="00EC77F6"/>
    <w:rsid w:val="00ED0D6A"/>
    <w:rsid w:val="00ED1C76"/>
    <w:rsid w:val="00ED398C"/>
    <w:rsid w:val="00ED4578"/>
    <w:rsid w:val="00ED6555"/>
    <w:rsid w:val="00EE1F16"/>
    <w:rsid w:val="00EE2EDA"/>
    <w:rsid w:val="00EE3C05"/>
    <w:rsid w:val="00EE4CBF"/>
    <w:rsid w:val="00EF0A1E"/>
    <w:rsid w:val="00EF363D"/>
    <w:rsid w:val="00EF5466"/>
    <w:rsid w:val="00EF60D5"/>
    <w:rsid w:val="00EF626F"/>
    <w:rsid w:val="00EF7E82"/>
    <w:rsid w:val="00F010F6"/>
    <w:rsid w:val="00F017D0"/>
    <w:rsid w:val="00F019A5"/>
    <w:rsid w:val="00F02513"/>
    <w:rsid w:val="00F03224"/>
    <w:rsid w:val="00F05E62"/>
    <w:rsid w:val="00F0611E"/>
    <w:rsid w:val="00F07DBA"/>
    <w:rsid w:val="00F10A23"/>
    <w:rsid w:val="00F135B5"/>
    <w:rsid w:val="00F148C2"/>
    <w:rsid w:val="00F16414"/>
    <w:rsid w:val="00F178E6"/>
    <w:rsid w:val="00F20F74"/>
    <w:rsid w:val="00F22834"/>
    <w:rsid w:val="00F23B00"/>
    <w:rsid w:val="00F25586"/>
    <w:rsid w:val="00F26DE4"/>
    <w:rsid w:val="00F304DA"/>
    <w:rsid w:val="00F322C2"/>
    <w:rsid w:val="00F3321A"/>
    <w:rsid w:val="00F342A3"/>
    <w:rsid w:val="00F343D3"/>
    <w:rsid w:val="00F34737"/>
    <w:rsid w:val="00F3695C"/>
    <w:rsid w:val="00F375EF"/>
    <w:rsid w:val="00F37C46"/>
    <w:rsid w:val="00F40D74"/>
    <w:rsid w:val="00F41711"/>
    <w:rsid w:val="00F426DA"/>
    <w:rsid w:val="00F42983"/>
    <w:rsid w:val="00F429E6"/>
    <w:rsid w:val="00F42C0C"/>
    <w:rsid w:val="00F44AC8"/>
    <w:rsid w:val="00F45464"/>
    <w:rsid w:val="00F457F4"/>
    <w:rsid w:val="00F50A9B"/>
    <w:rsid w:val="00F50BB6"/>
    <w:rsid w:val="00F51C53"/>
    <w:rsid w:val="00F525E9"/>
    <w:rsid w:val="00F52DFB"/>
    <w:rsid w:val="00F52E0A"/>
    <w:rsid w:val="00F52F62"/>
    <w:rsid w:val="00F548A3"/>
    <w:rsid w:val="00F54EE7"/>
    <w:rsid w:val="00F55B4C"/>
    <w:rsid w:val="00F606C5"/>
    <w:rsid w:val="00F61A17"/>
    <w:rsid w:val="00F6221A"/>
    <w:rsid w:val="00F62401"/>
    <w:rsid w:val="00F63393"/>
    <w:rsid w:val="00F65197"/>
    <w:rsid w:val="00F65E06"/>
    <w:rsid w:val="00F727D2"/>
    <w:rsid w:val="00F739BC"/>
    <w:rsid w:val="00F73CA0"/>
    <w:rsid w:val="00F748F5"/>
    <w:rsid w:val="00F74A64"/>
    <w:rsid w:val="00F7517A"/>
    <w:rsid w:val="00F7780E"/>
    <w:rsid w:val="00F8120C"/>
    <w:rsid w:val="00F81B73"/>
    <w:rsid w:val="00F82271"/>
    <w:rsid w:val="00F8237F"/>
    <w:rsid w:val="00F82D1D"/>
    <w:rsid w:val="00F849E8"/>
    <w:rsid w:val="00F84CA6"/>
    <w:rsid w:val="00F85A04"/>
    <w:rsid w:val="00F871DD"/>
    <w:rsid w:val="00F8721F"/>
    <w:rsid w:val="00F90089"/>
    <w:rsid w:val="00F90361"/>
    <w:rsid w:val="00F9061E"/>
    <w:rsid w:val="00F91EDD"/>
    <w:rsid w:val="00F92CE5"/>
    <w:rsid w:val="00F973F4"/>
    <w:rsid w:val="00F9779C"/>
    <w:rsid w:val="00F979C6"/>
    <w:rsid w:val="00F97E92"/>
    <w:rsid w:val="00FA0BA8"/>
    <w:rsid w:val="00FA1758"/>
    <w:rsid w:val="00FA1912"/>
    <w:rsid w:val="00FA3548"/>
    <w:rsid w:val="00FA3D80"/>
    <w:rsid w:val="00FA461E"/>
    <w:rsid w:val="00FA4C1C"/>
    <w:rsid w:val="00FA4FDC"/>
    <w:rsid w:val="00FA71DF"/>
    <w:rsid w:val="00FB1780"/>
    <w:rsid w:val="00FB1D6D"/>
    <w:rsid w:val="00FB2572"/>
    <w:rsid w:val="00FB4866"/>
    <w:rsid w:val="00FB4BF0"/>
    <w:rsid w:val="00FB528C"/>
    <w:rsid w:val="00FB67BE"/>
    <w:rsid w:val="00FB7F3B"/>
    <w:rsid w:val="00FC0078"/>
    <w:rsid w:val="00FC20E6"/>
    <w:rsid w:val="00FC32E6"/>
    <w:rsid w:val="00FC34F3"/>
    <w:rsid w:val="00FC3692"/>
    <w:rsid w:val="00FC5B61"/>
    <w:rsid w:val="00FC6004"/>
    <w:rsid w:val="00FC674E"/>
    <w:rsid w:val="00FC7AB0"/>
    <w:rsid w:val="00FD0A39"/>
    <w:rsid w:val="00FD348C"/>
    <w:rsid w:val="00FD36C4"/>
    <w:rsid w:val="00FD4EE6"/>
    <w:rsid w:val="00FE3840"/>
    <w:rsid w:val="00FE410A"/>
    <w:rsid w:val="00FE5B93"/>
    <w:rsid w:val="00FE5E8A"/>
    <w:rsid w:val="00FE650F"/>
    <w:rsid w:val="00FE7AD0"/>
    <w:rsid w:val="00FF09D6"/>
    <w:rsid w:val="00FF28EB"/>
    <w:rsid w:val="00FF3F74"/>
    <w:rsid w:val="00FF70A1"/>
    <w:rsid w:val="00FF7EFF"/>
    <w:rsid w:val="023E6AA1"/>
    <w:rsid w:val="05A34E7D"/>
    <w:rsid w:val="383B30C5"/>
    <w:rsid w:val="504F7B20"/>
    <w:rsid w:val="6E857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50E91F0"/>
  <w15:docId w15:val="{B89D32C8-88EC-4604-8EBF-40188B5361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/>
    <w:lsdException w:name="footer" w:uiPriority="99" w:unhideWhenUsed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qFormat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Pr>
      <w:rFonts w:ascii="Tahoma" w:hAnsi="Tahoma" w:cs="Tahoma"/>
      <w:sz w:val="16"/>
      <w:szCs w:val="16"/>
    </w:rPr>
  </w:style>
  <w:style w:type="paragraph" w:styleId="a5">
    <w:name w:val="caption"/>
    <w:basedOn w:val="a0"/>
    <w:next w:val="a0"/>
    <w:unhideWhenUsed/>
    <w:qFormat/>
    <w:pPr>
      <w:spacing w:after="200"/>
    </w:pPr>
    <w:rPr>
      <w:i/>
      <w:iCs/>
      <w:color w:val="1F497D" w:themeColor="text2"/>
      <w:sz w:val="18"/>
      <w:szCs w:val="18"/>
    </w:rPr>
  </w:style>
  <w:style w:type="paragraph" w:styleId="a6">
    <w:name w:val="annotation text"/>
    <w:basedOn w:val="a0"/>
    <w:semiHidden/>
    <w:rPr>
      <w:sz w:val="20"/>
      <w:szCs w:val="20"/>
    </w:rPr>
  </w:style>
  <w:style w:type="paragraph" w:styleId="a7">
    <w:name w:val="annotation subject"/>
    <w:basedOn w:val="a6"/>
    <w:next w:val="a6"/>
    <w:semiHidden/>
    <w:rPr>
      <w:b/>
      <w:bCs/>
    </w:rPr>
  </w:style>
  <w:style w:type="paragraph" w:styleId="a8">
    <w:name w:val="footer"/>
    <w:basedOn w:val="a0"/>
    <w:link w:val="a9"/>
    <w:uiPriority w:val="99"/>
    <w:unhideWhenUsed/>
    <w:pPr>
      <w:tabs>
        <w:tab w:val="center" w:pos="4677"/>
        <w:tab w:val="right" w:pos="9355"/>
      </w:tabs>
    </w:pPr>
  </w:style>
  <w:style w:type="paragraph" w:styleId="aa">
    <w:name w:val="footnote text"/>
    <w:basedOn w:val="a0"/>
    <w:link w:val="ab"/>
    <w:semiHidden/>
    <w:unhideWhenUsed/>
    <w:rPr>
      <w:sz w:val="20"/>
      <w:szCs w:val="20"/>
    </w:rPr>
  </w:style>
  <w:style w:type="paragraph" w:styleId="ac">
    <w:name w:val="header"/>
    <w:basedOn w:val="a0"/>
    <w:link w:val="ad"/>
    <w:pPr>
      <w:tabs>
        <w:tab w:val="center" w:pos="4677"/>
        <w:tab w:val="right" w:pos="9355"/>
      </w:tabs>
    </w:pPr>
  </w:style>
  <w:style w:type="character" w:styleId="ae">
    <w:name w:val="annotation reference"/>
    <w:semiHidden/>
    <w:rPr>
      <w:sz w:val="16"/>
      <w:szCs w:val="16"/>
    </w:rPr>
  </w:style>
  <w:style w:type="character" w:styleId="af">
    <w:name w:val="FollowedHyperlink"/>
    <w:qFormat/>
    <w:rPr>
      <w:color w:val="800080"/>
      <w:u w:val="single"/>
    </w:rPr>
  </w:style>
  <w:style w:type="character" w:styleId="af0">
    <w:name w:val="footnote reference"/>
    <w:basedOn w:val="a1"/>
    <w:semiHidden/>
    <w:unhideWhenUsed/>
    <w:rPr>
      <w:vertAlign w:val="superscript"/>
    </w:rPr>
  </w:style>
  <w:style w:type="character" w:styleId="af1">
    <w:name w:val="Hyperlink"/>
    <w:rPr>
      <w:color w:val="0000FF"/>
      <w:u w:val="single"/>
    </w:rPr>
  </w:style>
  <w:style w:type="table" w:styleId="af2">
    <w:name w:val="Table Grid"/>
    <w:basedOn w:val="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List Paragraph"/>
    <w:basedOn w:val="a0"/>
    <w:link w:val="af4"/>
    <w:uiPriority w:val="34"/>
    <w:qFormat/>
    <w:pPr>
      <w:ind w:left="720"/>
      <w:contextualSpacing/>
    </w:pPr>
  </w:style>
  <w:style w:type="paragraph" w:customStyle="1" w:styleId="phNormal">
    <w:name w:val="ph_Normal"/>
    <w:basedOn w:val="a0"/>
    <w:pPr>
      <w:spacing w:line="360" w:lineRule="auto"/>
      <w:ind w:firstLine="851"/>
      <w:jc w:val="both"/>
    </w:pPr>
  </w:style>
  <w:style w:type="character" w:customStyle="1" w:styleId="ad">
    <w:name w:val="Верхний колонтитул Знак"/>
    <w:basedOn w:val="a1"/>
    <w:link w:val="ac"/>
    <w:rPr>
      <w:sz w:val="24"/>
      <w:szCs w:val="24"/>
    </w:rPr>
  </w:style>
  <w:style w:type="paragraph" w:customStyle="1" w:styleId="a">
    <w:name w:val="Подсписок *"/>
    <w:basedOn w:val="a0"/>
    <w:next w:val="a0"/>
    <w:pPr>
      <w:numPr>
        <w:numId w:val="1"/>
      </w:numPr>
      <w:tabs>
        <w:tab w:val="clear" w:pos="720"/>
        <w:tab w:val="left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pPr>
      <w:suppressAutoHyphens/>
      <w:jc w:val="center"/>
    </w:pPr>
    <w:rPr>
      <w:b/>
      <w:caps/>
      <w:sz w:val="24"/>
      <w:szCs w:val="24"/>
      <w:lang w:eastAsia="ar-SA"/>
    </w:rPr>
  </w:style>
  <w:style w:type="character" w:customStyle="1" w:styleId="ab">
    <w:name w:val="Текст сноски Знак"/>
    <w:basedOn w:val="a1"/>
    <w:link w:val="aa"/>
    <w:semiHidden/>
  </w:style>
  <w:style w:type="character" w:customStyle="1" w:styleId="a9">
    <w:name w:val="Нижний колонтитул Знак"/>
    <w:basedOn w:val="a1"/>
    <w:link w:val="a8"/>
    <w:uiPriority w:val="99"/>
    <w:rPr>
      <w:sz w:val="24"/>
      <w:szCs w:val="24"/>
    </w:rPr>
  </w:style>
  <w:style w:type="character" w:customStyle="1" w:styleId="af4">
    <w:name w:val="Абзац списка Знак"/>
    <w:basedOn w:val="a1"/>
    <w:link w:val="af3"/>
    <w:uiPriority w:val="34"/>
    <w:qFormat/>
    <w:rPr>
      <w:sz w:val="24"/>
      <w:szCs w:val="24"/>
    </w:rPr>
  </w:style>
  <w:style w:type="paragraph" w:styleId="af5">
    <w:name w:val="No Spacing"/>
    <w:link w:val="af6"/>
    <w:uiPriority w:val="1"/>
    <w:qFormat/>
    <w:rPr>
      <w:rFonts w:eastAsiaTheme="minorHAnsi" w:cstheme="minorBidi"/>
      <w:sz w:val="26"/>
      <w:szCs w:val="22"/>
      <w:lang w:eastAsia="en-US"/>
    </w:rPr>
  </w:style>
  <w:style w:type="character" w:customStyle="1" w:styleId="af6">
    <w:name w:val="Без интервала Знак"/>
    <w:basedOn w:val="a1"/>
    <w:link w:val="af5"/>
    <w:uiPriority w:val="1"/>
    <w:qFormat/>
    <w:rPr>
      <w:rFonts w:eastAsiaTheme="minorHAnsi" w:cstheme="minorBidi"/>
      <w:sz w:val="26"/>
      <w:szCs w:val="22"/>
      <w:lang w:eastAsia="en-US"/>
    </w:rPr>
  </w:style>
  <w:style w:type="paragraph" w:styleId="af7">
    <w:name w:val="Revision"/>
    <w:hidden/>
    <w:uiPriority w:val="99"/>
    <w:semiHidden/>
    <w:rsid w:val="00F97E92"/>
    <w:pPr>
      <w:spacing w:after="0" w:line="240" w:lineRule="auto"/>
    </w:pPr>
    <w:rPr>
      <w:sz w:val="24"/>
      <w:szCs w:val="24"/>
    </w:rPr>
  </w:style>
  <w:style w:type="table" w:customStyle="1" w:styleId="1">
    <w:name w:val="Сетка таблицы1"/>
    <w:basedOn w:val="a2"/>
    <w:next w:val="af2"/>
    <w:uiPriority w:val="39"/>
    <w:qFormat/>
    <w:rsid w:val="000D17AF"/>
    <w:pPr>
      <w:spacing w:after="0" w:line="240" w:lineRule="auto"/>
    </w:pPr>
    <w:rPr>
      <w:rFonts w:eastAsia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77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5.png"/><Relationship Id="rId42" Type="http://schemas.openxmlformats.org/officeDocument/2006/relationships/image" Target="media/image17.png"/><Relationship Id="rId47" Type="http://schemas.openxmlformats.org/officeDocument/2006/relationships/oleObject" Target="embeddings/oleObject14.bin"/><Relationship Id="rId63" Type="http://schemas.openxmlformats.org/officeDocument/2006/relationships/oleObject" Target="embeddings/oleObject20.bin"/><Relationship Id="rId68" Type="http://schemas.openxmlformats.org/officeDocument/2006/relationships/image" Target="media/image34.png"/><Relationship Id="rId16" Type="http://schemas.openxmlformats.org/officeDocument/2006/relationships/image" Target="media/image2.png"/><Relationship Id="rId11" Type="http://schemas.openxmlformats.org/officeDocument/2006/relationships/webSettings" Target="webSettings.xml"/><Relationship Id="rId32" Type="http://schemas.openxmlformats.org/officeDocument/2006/relationships/image" Target="media/image11.png"/><Relationship Id="rId37" Type="http://schemas.openxmlformats.org/officeDocument/2006/relationships/image" Target="media/image14.png"/><Relationship Id="rId53" Type="http://schemas.openxmlformats.org/officeDocument/2006/relationships/oleObject" Target="embeddings/oleObject17.bin"/><Relationship Id="rId58" Type="http://schemas.openxmlformats.org/officeDocument/2006/relationships/image" Target="media/image26.png"/><Relationship Id="rId74" Type="http://schemas.openxmlformats.org/officeDocument/2006/relationships/oleObject" Target="embeddings/oleObject23.bin"/><Relationship Id="rId79" Type="http://schemas.openxmlformats.org/officeDocument/2006/relationships/image" Target="media/image42.png"/><Relationship Id="rId5" Type="http://schemas.openxmlformats.org/officeDocument/2006/relationships/customXml" Target="../customXml/item5.xml"/><Relationship Id="rId61" Type="http://schemas.openxmlformats.org/officeDocument/2006/relationships/image" Target="media/image29.png"/><Relationship Id="rId82" Type="http://schemas.openxmlformats.org/officeDocument/2006/relationships/fontTable" Target="fontTable.xml"/><Relationship Id="rId19" Type="http://schemas.openxmlformats.org/officeDocument/2006/relationships/oleObject" Target="embeddings/oleObject3.bin"/><Relationship Id="rId14" Type="http://schemas.openxmlformats.org/officeDocument/2006/relationships/image" Target="media/image1.png"/><Relationship Id="rId22" Type="http://schemas.openxmlformats.org/officeDocument/2006/relationships/oleObject" Target="embeddings/oleObject4.bin"/><Relationship Id="rId27" Type="http://schemas.openxmlformats.org/officeDocument/2006/relationships/oleObject" Target="embeddings/oleObject6.bin"/><Relationship Id="rId30" Type="http://schemas.openxmlformats.org/officeDocument/2006/relationships/image" Target="media/image10.png"/><Relationship Id="rId35" Type="http://schemas.openxmlformats.org/officeDocument/2006/relationships/image" Target="media/image13.png"/><Relationship Id="rId43" Type="http://schemas.openxmlformats.org/officeDocument/2006/relationships/oleObject" Target="embeddings/oleObject13.bin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image" Target="media/image31.png"/><Relationship Id="rId69" Type="http://schemas.openxmlformats.org/officeDocument/2006/relationships/image" Target="media/image35.png"/><Relationship Id="rId77" Type="http://schemas.openxmlformats.org/officeDocument/2006/relationships/image" Target="media/image41.png"/><Relationship Id="rId8" Type="http://schemas.openxmlformats.org/officeDocument/2006/relationships/numbering" Target="numbering.xml"/><Relationship Id="rId51" Type="http://schemas.openxmlformats.org/officeDocument/2006/relationships/oleObject" Target="embeddings/oleObject16.bin"/><Relationship Id="rId72" Type="http://schemas.openxmlformats.org/officeDocument/2006/relationships/image" Target="media/image37.png"/><Relationship Id="rId80" Type="http://schemas.openxmlformats.org/officeDocument/2006/relationships/oleObject" Target="embeddings/oleObject25.bin"/><Relationship Id="rId3" Type="http://schemas.openxmlformats.org/officeDocument/2006/relationships/customXml" Target="../customXml/item3.xml"/><Relationship Id="rId12" Type="http://schemas.openxmlformats.org/officeDocument/2006/relationships/footnotes" Target="footnotes.xml"/><Relationship Id="rId17" Type="http://schemas.openxmlformats.org/officeDocument/2006/relationships/oleObject" Target="embeddings/oleObject2.bin"/><Relationship Id="rId25" Type="http://schemas.openxmlformats.org/officeDocument/2006/relationships/image" Target="media/image7.png"/><Relationship Id="rId33" Type="http://schemas.openxmlformats.org/officeDocument/2006/relationships/oleObject" Target="embeddings/oleObject9.bin"/><Relationship Id="rId38" Type="http://schemas.openxmlformats.org/officeDocument/2006/relationships/oleObject" Target="embeddings/oleObject11.bin"/><Relationship Id="rId46" Type="http://schemas.openxmlformats.org/officeDocument/2006/relationships/image" Target="media/image20.png"/><Relationship Id="rId59" Type="http://schemas.openxmlformats.org/officeDocument/2006/relationships/image" Target="media/image27.png"/><Relationship Id="rId67" Type="http://schemas.openxmlformats.org/officeDocument/2006/relationships/oleObject" Target="embeddings/oleObject21.bin"/><Relationship Id="rId20" Type="http://schemas.openxmlformats.org/officeDocument/2006/relationships/image" Target="media/image4.png"/><Relationship Id="rId41" Type="http://schemas.openxmlformats.org/officeDocument/2006/relationships/image" Target="media/image16.png"/><Relationship Id="rId54" Type="http://schemas.openxmlformats.org/officeDocument/2006/relationships/image" Target="media/image24.png"/><Relationship Id="rId62" Type="http://schemas.openxmlformats.org/officeDocument/2006/relationships/image" Target="media/image30.png"/><Relationship Id="rId70" Type="http://schemas.openxmlformats.org/officeDocument/2006/relationships/oleObject" Target="embeddings/oleObject22.bin"/><Relationship Id="rId75" Type="http://schemas.openxmlformats.org/officeDocument/2006/relationships/image" Target="media/image39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oleObject" Target="embeddings/oleObject1.bin"/><Relationship Id="rId23" Type="http://schemas.openxmlformats.org/officeDocument/2006/relationships/image" Target="media/image6.png"/><Relationship Id="rId28" Type="http://schemas.openxmlformats.org/officeDocument/2006/relationships/image" Target="media/image9.png"/><Relationship Id="rId36" Type="http://schemas.openxmlformats.org/officeDocument/2006/relationships/oleObject" Target="embeddings/oleObject10.bin"/><Relationship Id="rId49" Type="http://schemas.openxmlformats.org/officeDocument/2006/relationships/oleObject" Target="embeddings/oleObject15.bin"/><Relationship Id="rId57" Type="http://schemas.openxmlformats.org/officeDocument/2006/relationships/oleObject" Target="embeddings/oleObject19.bin"/><Relationship Id="rId10" Type="http://schemas.openxmlformats.org/officeDocument/2006/relationships/settings" Target="settings.xml"/><Relationship Id="rId31" Type="http://schemas.openxmlformats.org/officeDocument/2006/relationships/oleObject" Target="embeddings/oleObject8.bin"/><Relationship Id="rId44" Type="http://schemas.openxmlformats.org/officeDocument/2006/relationships/image" Target="media/image18.png"/><Relationship Id="rId52" Type="http://schemas.openxmlformats.org/officeDocument/2006/relationships/image" Target="media/image23.png"/><Relationship Id="rId60" Type="http://schemas.openxmlformats.org/officeDocument/2006/relationships/image" Target="media/image28.png"/><Relationship Id="rId65" Type="http://schemas.openxmlformats.org/officeDocument/2006/relationships/image" Target="media/image32.png"/><Relationship Id="rId73" Type="http://schemas.openxmlformats.org/officeDocument/2006/relationships/image" Target="media/image38.png"/><Relationship Id="rId78" Type="http://schemas.openxmlformats.org/officeDocument/2006/relationships/oleObject" Target="embeddings/oleObject24.bin"/><Relationship Id="rId8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styles" Target="styles.xml"/><Relationship Id="rId13" Type="http://schemas.openxmlformats.org/officeDocument/2006/relationships/endnotes" Target="endnotes.xml"/><Relationship Id="rId18" Type="http://schemas.openxmlformats.org/officeDocument/2006/relationships/image" Target="media/image3.png"/><Relationship Id="rId39" Type="http://schemas.openxmlformats.org/officeDocument/2006/relationships/image" Target="media/image15.png"/><Relationship Id="rId34" Type="http://schemas.openxmlformats.org/officeDocument/2006/relationships/image" Target="media/image12.png"/><Relationship Id="rId50" Type="http://schemas.openxmlformats.org/officeDocument/2006/relationships/image" Target="media/image22.png"/><Relationship Id="rId55" Type="http://schemas.openxmlformats.org/officeDocument/2006/relationships/oleObject" Target="embeddings/oleObject18.bin"/><Relationship Id="rId76" Type="http://schemas.openxmlformats.org/officeDocument/2006/relationships/image" Target="media/image40.png"/><Relationship Id="rId7" Type="http://schemas.openxmlformats.org/officeDocument/2006/relationships/customXml" Target="../customXml/item7.xml"/><Relationship Id="rId71" Type="http://schemas.openxmlformats.org/officeDocument/2006/relationships/image" Target="media/image36.png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7.bin"/><Relationship Id="rId24" Type="http://schemas.openxmlformats.org/officeDocument/2006/relationships/oleObject" Target="embeddings/oleObject5.bin"/><Relationship Id="rId40" Type="http://schemas.openxmlformats.org/officeDocument/2006/relationships/oleObject" Target="embeddings/oleObject12.bin"/><Relationship Id="rId45" Type="http://schemas.openxmlformats.org/officeDocument/2006/relationships/image" Target="media/image19.png"/><Relationship Id="rId66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6.xml><?xml version="1.0" encoding="utf-8"?>
<LongProperties xmlns="http://schemas.microsoft.com/office/2006/metadata/longProperties"/>
</file>

<file path=customXml/item7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3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6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7.xml><?xml version="1.0" encoding="utf-8"?>
<ds:datastoreItem xmlns:ds="http://schemas.openxmlformats.org/officeDocument/2006/customXml" ds:itemID="{D97F6D41-ACD8-4155-B0A9-CC001A11F9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2012</Words>
  <Characters>11469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13455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Филяев Евгений Андреевич</cp:lastModifiedBy>
  <cp:revision>4</cp:revision>
  <cp:lastPrinted>2019-07-03T14:48:00Z</cp:lastPrinted>
  <dcterms:created xsi:type="dcterms:W3CDTF">2020-07-01T08:55:00Z</dcterms:created>
  <dcterms:modified xsi:type="dcterms:W3CDTF">2020-07-20T12:28:00Z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  <property fmtid="{D5CDD505-2E9C-101B-9397-08002B2CF9AE}" pid="10" name="KSOProductBuildVer">
    <vt:lpwstr>1033-10.2.0.7646</vt:lpwstr>
  </property>
</Properties>
</file>